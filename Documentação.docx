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333D71" w14:textId="77777777" w:rsidR="00A043A5" w:rsidRDefault="00B771A6" w:rsidP="005940B9">
      <w:pPr>
        <w:jc w:val="center"/>
      </w:pPr>
      <w:bookmarkStart w:id="0" w:name="_Hlk86922092"/>
      <w:r w:rsidRPr="007F1602">
        <w:rPr>
          <w:rFonts w:ascii="Arial" w:hAnsi="Arial" w:cs="Arial"/>
          <w:noProof/>
          <w:color w:val="000000"/>
          <w:sz w:val="24"/>
          <w:szCs w:val="24"/>
          <w:lang w:eastAsia="pt-BR"/>
        </w:rPr>
        <w:drawing>
          <wp:inline distT="0" distB="0" distL="0" distR="0" wp14:anchorId="762CFA7D" wp14:editId="369277CF">
            <wp:extent cx="1614805" cy="65786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14805" cy="657860"/>
                    </a:xfrm>
                    <a:prstGeom prst="rect">
                      <a:avLst/>
                    </a:prstGeom>
                    <a:noFill/>
                    <a:ln>
                      <a:noFill/>
                    </a:ln>
                  </pic:spPr>
                </pic:pic>
              </a:graphicData>
            </a:graphic>
          </wp:inline>
        </w:drawing>
      </w:r>
    </w:p>
    <w:p w14:paraId="2EC8EB5F" w14:textId="77777777" w:rsidR="00B771A6" w:rsidRDefault="00B771A6" w:rsidP="005940B9">
      <w:pPr>
        <w:pStyle w:val="Corpodetexto"/>
        <w:spacing w:line="240" w:lineRule="auto"/>
        <w:jc w:val="center"/>
        <w:rPr>
          <w:rFonts w:ascii="Arial" w:eastAsia="Arial" w:hAnsi="Arial" w:cs="Arial"/>
          <w:b/>
          <w:bCs/>
          <w:sz w:val="24"/>
          <w:szCs w:val="24"/>
        </w:rPr>
      </w:pPr>
      <w:r w:rsidRPr="007F1602">
        <w:rPr>
          <w:rFonts w:ascii="Arial" w:eastAsia="Arial" w:hAnsi="Arial" w:cs="Arial"/>
          <w:b/>
          <w:bCs/>
          <w:sz w:val="24"/>
          <w:szCs w:val="24"/>
        </w:rPr>
        <w:t>CENTRO UNIVERSITÁRIO CARIOCA</w:t>
      </w:r>
    </w:p>
    <w:p w14:paraId="6CFA74C0" w14:textId="77777777" w:rsidR="00B771A6" w:rsidRDefault="00B771A6" w:rsidP="005940B9">
      <w:pPr>
        <w:pStyle w:val="Corpodetexto"/>
        <w:spacing w:line="240" w:lineRule="auto"/>
        <w:jc w:val="center"/>
        <w:rPr>
          <w:rFonts w:ascii="Arial" w:eastAsia="Arial" w:hAnsi="Arial" w:cs="Arial"/>
          <w:b/>
          <w:bCs/>
          <w:sz w:val="24"/>
          <w:szCs w:val="24"/>
        </w:rPr>
      </w:pPr>
      <w:r>
        <w:rPr>
          <w:rFonts w:ascii="Arial" w:eastAsia="Arial" w:hAnsi="Arial" w:cs="Arial"/>
          <w:b/>
          <w:bCs/>
          <w:sz w:val="24"/>
          <w:szCs w:val="24"/>
        </w:rPr>
        <w:t>CIÊNCIA DA COMPUTAÇÃO</w:t>
      </w:r>
    </w:p>
    <w:p w14:paraId="5F5DD066" w14:textId="77777777" w:rsidR="00B771A6" w:rsidRPr="00C62D0E" w:rsidRDefault="00B771A6" w:rsidP="005940B9">
      <w:pPr>
        <w:pStyle w:val="Corpodetexto"/>
        <w:spacing w:before="100" w:beforeAutospacing="1" w:after="100" w:afterAutospacing="1"/>
        <w:jc w:val="center"/>
        <w:rPr>
          <w:rFonts w:ascii="Arial" w:hAnsi="Arial" w:cs="Arial"/>
          <w:color w:val="000000"/>
          <w:sz w:val="24"/>
          <w:szCs w:val="24"/>
        </w:rPr>
      </w:pPr>
    </w:p>
    <w:p w14:paraId="2D10D390" w14:textId="77777777" w:rsidR="00B771A6" w:rsidRPr="003515FD" w:rsidRDefault="000804F9" w:rsidP="005940B9">
      <w:pPr>
        <w:pStyle w:val="Corpodetexto"/>
        <w:spacing w:before="100" w:beforeAutospacing="1" w:after="100" w:afterAutospacing="1" w:line="240" w:lineRule="auto"/>
        <w:jc w:val="center"/>
        <w:rPr>
          <w:rFonts w:ascii="Arial" w:eastAsia="Arial" w:hAnsi="Arial" w:cs="Arial"/>
          <w:b/>
          <w:bCs/>
          <w:sz w:val="24"/>
          <w:szCs w:val="24"/>
        </w:rPr>
      </w:pPr>
      <w:r w:rsidRPr="003515FD">
        <w:rPr>
          <w:rFonts w:ascii="Arial" w:eastAsia="Arial" w:hAnsi="Arial" w:cs="Arial"/>
          <w:b/>
          <w:bCs/>
          <w:sz w:val="24"/>
          <w:szCs w:val="24"/>
        </w:rPr>
        <w:t>JEFFERSON DA SILVA THIAGO</w:t>
      </w:r>
    </w:p>
    <w:p w14:paraId="79911479" w14:textId="77777777" w:rsidR="006145FF" w:rsidRPr="003515FD" w:rsidRDefault="00242791" w:rsidP="005940B9">
      <w:pPr>
        <w:pStyle w:val="Corpodetexto"/>
        <w:spacing w:before="100" w:beforeAutospacing="1" w:after="100" w:afterAutospacing="1" w:line="240" w:lineRule="auto"/>
        <w:jc w:val="center"/>
        <w:rPr>
          <w:rFonts w:ascii="Arial" w:eastAsia="Arial" w:hAnsi="Arial" w:cs="Arial"/>
          <w:b/>
          <w:bCs/>
          <w:sz w:val="24"/>
          <w:szCs w:val="24"/>
        </w:rPr>
      </w:pPr>
      <w:r w:rsidRPr="003515FD">
        <w:rPr>
          <w:rFonts w:ascii="Arial" w:eastAsia="Arial" w:hAnsi="Arial" w:cs="Arial"/>
          <w:b/>
          <w:bCs/>
          <w:sz w:val="24"/>
          <w:szCs w:val="24"/>
        </w:rPr>
        <w:t>MATEUS PIMENTEL JUNIOR</w:t>
      </w:r>
    </w:p>
    <w:p w14:paraId="4DCB6C01" w14:textId="77777777" w:rsidR="00B771A6" w:rsidRPr="003515FD" w:rsidRDefault="00B771A6" w:rsidP="005940B9">
      <w:pPr>
        <w:pStyle w:val="Corpodetexto"/>
        <w:spacing w:before="100" w:beforeAutospacing="1" w:after="100" w:afterAutospacing="1"/>
        <w:outlineLvl w:val="0"/>
        <w:rPr>
          <w:rFonts w:ascii="Arial" w:hAnsi="Arial" w:cs="Arial"/>
          <w:b/>
          <w:bCs/>
          <w:sz w:val="24"/>
        </w:rPr>
      </w:pPr>
    </w:p>
    <w:p w14:paraId="0FFB3A8F" w14:textId="77777777" w:rsidR="00B771A6" w:rsidRPr="003515FD" w:rsidRDefault="00B771A6" w:rsidP="005940B9">
      <w:pPr>
        <w:pStyle w:val="Corpodetexto"/>
        <w:spacing w:before="100" w:beforeAutospacing="1" w:after="100" w:afterAutospacing="1"/>
        <w:outlineLvl w:val="0"/>
        <w:rPr>
          <w:rFonts w:ascii="Arial" w:hAnsi="Arial" w:cs="Arial"/>
          <w:b/>
          <w:bCs/>
          <w:sz w:val="24"/>
        </w:rPr>
      </w:pPr>
    </w:p>
    <w:p w14:paraId="34022B69" w14:textId="77777777" w:rsidR="00B771A6" w:rsidRPr="003515FD" w:rsidRDefault="00B771A6" w:rsidP="005940B9">
      <w:pPr>
        <w:pStyle w:val="Corpodetexto"/>
        <w:spacing w:before="100" w:beforeAutospacing="1" w:after="100" w:afterAutospacing="1"/>
        <w:outlineLvl w:val="0"/>
        <w:rPr>
          <w:rFonts w:ascii="Arial" w:hAnsi="Arial" w:cs="Arial"/>
          <w:b/>
          <w:bCs/>
          <w:sz w:val="24"/>
        </w:rPr>
      </w:pPr>
    </w:p>
    <w:p w14:paraId="52481C1B" w14:textId="77777777" w:rsidR="00B771A6" w:rsidRPr="003515FD" w:rsidRDefault="00B771A6" w:rsidP="005940B9">
      <w:pPr>
        <w:pStyle w:val="Corpodetexto"/>
        <w:spacing w:before="100" w:beforeAutospacing="1" w:after="100" w:afterAutospacing="1"/>
        <w:outlineLvl w:val="0"/>
        <w:rPr>
          <w:rFonts w:ascii="Arial" w:hAnsi="Arial" w:cs="Arial"/>
          <w:b/>
          <w:bCs/>
          <w:sz w:val="24"/>
        </w:rPr>
      </w:pPr>
    </w:p>
    <w:p w14:paraId="336B2428" w14:textId="77777777" w:rsidR="00B771A6" w:rsidRPr="000D0D14" w:rsidRDefault="00B771A6" w:rsidP="000D0D14">
      <w:pPr>
        <w:pStyle w:val="Corpodetexto"/>
        <w:spacing w:before="100" w:beforeAutospacing="1" w:after="100" w:afterAutospacing="1"/>
        <w:jc w:val="center"/>
        <w:outlineLvl w:val="0"/>
        <w:rPr>
          <w:rFonts w:ascii="Arial" w:hAnsi="Arial" w:cs="Arial"/>
          <w:b/>
          <w:bCs/>
          <w:sz w:val="32"/>
          <w:szCs w:val="24"/>
        </w:rPr>
      </w:pPr>
    </w:p>
    <w:p w14:paraId="3056DF09" w14:textId="77777777" w:rsidR="000D0D14" w:rsidRPr="000D0D14" w:rsidRDefault="000D0D14" w:rsidP="000D0D14">
      <w:pPr>
        <w:pStyle w:val="Corpodetexto"/>
        <w:spacing w:before="100" w:beforeAutospacing="1" w:after="100" w:afterAutospacing="1"/>
        <w:jc w:val="center"/>
        <w:outlineLvl w:val="0"/>
        <w:rPr>
          <w:rFonts w:ascii="Arial" w:eastAsia="Arial" w:hAnsi="Arial" w:cs="Arial"/>
          <w:b/>
          <w:bCs/>
          <w:sz w:val="32"/>
          <w:szCs w:val="32"/>
        </w:rPr>
      </w:pPr>
      <w:bookmarkStart w:id="1" w:name="_Toc89024209"/>
      <w:bookmarkStart w:id="2" w:name="_Toc89413816"/>
      <w:r w:rsidRPr="000D0D14">
        <w:rPr>
          <w:rFonts w:ascii="Arial" w:eastAsia="Arial" w:hAnsi="Arial" w:cs="Arial"/>
          <w:b/>
          <w:bCs/>
          <w:sz w:val="32"/>
          <w:szCs w:val="32"/>
        </w:rPr>
        <w:t>Sistema para cadastramento e realização de atividades HTML e CSS para alunos</w:t>
      </w:r>
      <w:bookmarkEnd w:id="1"/>
      <w:bookmarkEnd w:id="2"/>
    </w:p>
    <w:p w14:paraId="0FB72135" w14:textId="77777777" w:rsidR="00B771A6" w:rsidRPr="003515FD" w:rsidRDefault="00B771A6" w:rsidP="005940B9">
      <w:pPr>
        <w:pStyle w:val="Corpodetexto"/>
        <w:spacing w:before="100" w:beforeAutospacing="1" w:after="100" w:afterAutospacing="1"/>
        <w:outlineLvl w:val="0"/>
        <w:rPr>
          <w:rFonts w:ascii="Arial" w:hAnsi="Arial" w:cs="Arial"/>
          <w:b/>
          <w:bCs/>
          <w:sz w:val="24"/>
        </w:rPr>
      </w:pPr>
    </w:p>
    <w:p w14:paraId="7F81A5EC" w14:textId="77777777" w:rsidR="00B771A6" w:rsidRPr="003515FD" w:rsidRDefault="00B771A6" w:rsidP="005940B9">
      <w:pPr>
        <w:spacing w:before="100" w:beforeAutospacing="1" w:after="100" w:afterAutospacing="1" w:line="360" w:lineRule="auto"/>
        <w:jc w:val="both"/>
        <w:rPr>
          <w:rFonts w:ascii="Arial" w:hAnsi="Arial" w:cs="Arial"/>
          <w:b/>
          <w:bCs/>
          <w:sz w:val="24"/>
        </w:rPr>
      </w:pPr>
    </w:p>
    <w:p w14:paraId="2BC74D5D" w14:textId="77777777" w:rsidR="00B771A6" w:rsidRPr="003515FD" w:rsidRDefault="00B771A6" w:rsidP="005940B9">
      <w:pPr>
        <w:pStyle w:val="Corpodetexto"/>
        <w:spacing w:before="100" w:beforeAutospacing="1" w:after="100" w:afterAutospacing="1"/>
        <w:rPr>
          <w:rFonts w:ascii="Arial" w:hAnsi="Arial" w:cs="Arial"/>
          <w:b/>
          <w:bCs/>
          <w:sz w:val="24"/>
        </w:rPr>
      </w:pPr>
    </w:p>
    <w:p w14:paraId="17EFC1BA" w14:textId="77777777" w:rsidR="00B771A6" w:rsidRPr="007F1602" w:rsidRDefault="00B771A6" w:rsidP="005940B9">
      <w:pPr>
        <w:pStyle w:val="Corpodetexto"/>
        <w:spacing w:before="100" w:beforeAutospacing="1" w:after="100" w:afterAutospacing="1"/>
        <w:rPr>
          <w:rFonts w:ascii="Arial" w:hAnsi="Arial" w:cs="Arial"/>
          <w:b/>
          <w:color w:val="000000"/>
          <w:sz w:val="24"/>
        </w:rPr>
      </w:pPr>
    </w:p>
    <w:p w14:paraId="63E7C759" w14:textId="77777777" w:rsidR="00B771A6" w:rsidRDefault="00B771A6" w:rsidP="005940B9">
      <w:pPr>
        <w:pStyle w:val="Corpodetexto"/>
        <w:spacing w:before="100" w:beforeAutospacing="1" w:after="100" w:afterAutospacing="1"/>
        <w:rPr>
          <w:rFonts w:ascii="Arial" w:hAnsi="Arial" w:cs="Arial"/>
          <w:b/>
          <w:color w:val="000000"/>
          <w:sz w:val="24"/>
        </w:rPr>
      </w:pPr>
    </w:p>
    <w:p w14:paraId="4DD785CF" w14:textId="77777777" w:rsidR="00B771A6" w:rsidRDefault="00B771A6" w:rsidP="005940B9">
      <w:pPr>
        <w:pStyle w:val="Corpodetexto"/>
        <w:spacing w:before="100" w:beforeAutospacing="1" w:after="100" w:afterAutospacing="1"/>
        <w:rPr>
          <w:rFonts w:ascii="Arial" w:hAnsi="Arial" w:cs="Arial"/>
          <w:b/>
          <w:color w:val="000000"/>
          <w:sz w:val="24"/>
        </w:rPr>
      </w:pPr>
    </w:p>
    <w:p w14:paraId="6035464A" w14:textId="77777777" w:rsidR="00B771A6" w:rsidRPr="007F1602" w:rsidRDefault="00B771A6" w:rsidP="00E40594">
      <w:pPr>
        <w:spacing w:after="0"/>
        <w:jc w:val="center"/>
        <w:rPr>
          <w:rFonts w:ascii="Arial" w:hAnsi="Arial" w:cs="Arial"/>
          <w:b/>
          <w:color w:val="000000"/>
          <w:sz w:val="24"/>
          <w:szCs w:val="28"/>
        </w:rPr>
      </w:pPr>
      <w:r w:rsidRPr="007F1602">
        <w:rPr>
          <w:rFonts w:ascii="Arial" w:eastAsia="Arial" w:hAnsi="Arial" w:cs="Arial"/>
          <w:b/>
          <w:bCs/>
          <w:color w:val="000000" w:themeColor="text1"/>
          <w:sz w:val="24"/>
          <w:szCs w:val="24"/>
        </w:rPr>
        <w:t>RIO DE JANEIRO</w:t>
      </w:r>
    </w:p>
    <w:p w14:paraId="76D67AE4" w14:textId="77777777" w:rsidR="00B771A6" w:rsidRPr="003515FD" w:rsidRDefault="00B771A6" w:rsidP="00E40594">
      <w:pPr>
        <w:spacing w:after="0"/>
        <w:jc w:val="center"/>
        <w:rPr>
          <w:rFonts w:ascii="Arial" w:eastAsia="Arial" w:hAnsi="Arial" w:cs="Arial"/>
          <w:b/>
          <w:bCs/>
          <w:sz w:val="24"/>
          <w:szCs w:val="24"/>
        </w:rPr>
      </w:pPr>
      <w:r w:rsidRPr="003515FD">
        <w:rPr>
          <w:rFonts w:ascii="Arial" w:eastAsia="Arial" w:hAnsi="Arial" w:cs="Arial"/>
          <w:b/>
          <w:bCs/>
          <w:sz w:val="24"/>
          <w:szCs w:val="24"/>
        </w:rPr>
        <w:t>202</w:t>
      </w:r>
      <w:r w:rsidR="000804F9" w:rsidRPr="003515FD">
        <w:rPr>
          <w:rFonts w:ascii="Arial" w:eastAsia="Arial" w:hAnsi="Arial" w:cs="Arial"/>
          <w:b/>
          <w:bCs/>
          <w:sz w:val="24"/>
          <w:szCs w:val="24"/>
        </w:rPr>
        <w:t>1</w:t>
      </w:r>
    </w:p>
    <w:p w14:paraId="1D358041" w14:textId="77777777" w:rsidR="00B771A6" w:rsidRPr="003515FD" w:rsidRDefault="00B771A6" w:rsidP="00E40594">
      <w:pPr>
        <w:jc w:val="center"/>
        <w:rPr>
          <w:rFonts w:ascii="Arial" w:eastAsia="Arial" w:hAnsi="Arial" w:cs="Arial"/>
          <w:b/>
          <w:bCs/>
          <w:sz w:val="24"/>
          <w:szCs w:val="24"/>
        </w:rPr>
      </w:pPr>
      <w:r>
        <w:rPr>
          <w:rFonts w:ascii="Arial" w:eastAsia="Arial" w:hAnsi="Arial" w:cs="Arial"/>
          <w:b/>
          <w:bCs/>
          <w:color w:val="000000" w:themeColor="text1"/>
          <w:sz w:val="24"/>
          <w:szCs w:val="24"/>
        </w:rPr>
        <w:br w:type="page"/>
      </w:r>
      <w:r w:rsidR="000804F9" w:rsidRPr="003515FD">
        <w:rPr>
          <w:rFonts w:ascii="Arial" w:eastAsia="Arial" w:hAnsi="Arial" w:cs="Arial"/>
          <w:b/>
          <w:bCs/>
          <w:sz w:val="24"/>
          <w:szCs w:val="24"/>
        </w:rPr>
        <w:lastRenderedPageBreak/>
        <w:t>JEFFERSON DA SILVA THIAGO</w:t>
      </w:r>
    </w:p>
    <w:p w14:paraId="2886082B" w14:textId="77777777" w:rsidR="006145FF" w:rsidRPr="003515FD" w:rsidRDefault="00242791" w:rsidP="005940B9">
      <w:pPr>
        <w:jc w:val="center"/>
        <w:rPr>
          <w:rFonts w:ascii="Arial" w:hAnsi="Arial" w:cs="Arial"/>
          <w:b/>
          <w:bCs/>
          <w:sz w:val="24"/>
          <w:szCs w:val="23"/>
        </w:rPr>
      </w:pPr>
      <w:r w:rsidRPr="003515FD">
        <w:rPr>
          <w:rFonts w:ascii="Arial" w:eastAsia="Arial" w:hAnsi="Arial" w:cs="Arial"/>
          <w:b/>
          <w:bCs/>
          <w:sz w:val="24"/>
          <w:szCs w:val="24"/>
        </w:rPr>
        <w:t>MATEUS PIMENTEL JUNIOR</w:t>
      </w:r>
    </w:p>
    <w:p w14:paraId="38F42932" w14:textId="77777777" w:rsidR="00B771A6" w:rsidRPr="003515FD" w:rsidRDefault="00B771A6" w:rsidP="005940B9">
      <w:pPr>
        <w:pStyle w:val="Corpodetexto"/>
        <w:spacing w:before="100" w:beforeAutospacing="1" w:after="100" w:afterAutospacing="1"/>
        <w:outlineLvl w:val="0"/>
        <w:rPr>
          <w:rFonts w:ascii="Arial" w:hAnsi="Arial" w:cs="Arial"/>
          <w:b/>
          <w:sz w:val="24"/>
        </w:rPr>
      </w:pPr>
    </w:p>
    <w:p w14:paraId="09DD3943" w14:textId="77777777" w:rsidR="00B771A6" w:rsidRPr="003515FD" w:rsidRDefault="00B771A6" w:rsidP="005940B9">
      <w:pPr>
        <w:pStyle w:val="Corpodetexto"/>
        <w:spacing w:before="100" w:beforeAutospacing="1" w:after="100" w:afterAutospacing="1"/>
        <w:outlineLvl w:val="0"/>
        <w:rPr>
          <w:rFonts w:ascii="Arial" w:hAnsi="Arial" w:cs="Arial"/>
          <w:b/>
          <w:sz w:val="24"/>
        </w:rPr>
      </w:pPr>
    </w:p>
    <w:p w14:paraId="06EA6781" w14:textId="77777777" w:rsidR="00B771A6" w:rsidRPr="003515FD" w:rsidRDefault="00B771A6" w:rsidP="005940B9">
      <w:pPr>
        <w:pStyle w:val="Corpodetexto"/>
        <w:spacing w:before="100" w:beforeAutospacing="1" w:after="100" w:afterAutospacing="1"/>
        <w:outlineLvl w:val="0"/>
        <w:rPr>
          <w:rFonts w:ascii="Arial" w:hAnsi="Arial" w:cs="Arial"/>
          <w:b/>
          <w:sz w:val="24"/>
        </w:rPr>
      </w:pPr>
    </w:p>
    <w:p w14:paraId="69918120" w14:textId="77777777" w:rsidR="00B771A6" w:rsidRPr="003515FD" w:rsidRDefault="00B771A6" w:rsidP="005940B9">
      <w:pPr>
        <w:pStyle w:val="Corpodetexto"/>
        <w:spacing w:before="100" w:beforeAutospacing="1" w:after="100" w:afterAutospacing="1"/>
        <w:outlineLvl w:val="0"/>
        <w:rPr>
          <w:rFonts w:ascii="Arial" w:hAnsi="Arial" w:cs="Arial"/>
          <w:b/>
          <w:sz w:val="24"/>
        </w:rPr>
      </w:pPr>
    </w:p>
    <w:p w14:paraId="0E138A7C" w14:textId="77777777" w:rsidR="00840B97" w:rsidRPr="00840B97" w:rsidRDefault="00840B97" w:rsidP="00840B97">
      <w:pPr>
        <w:spacing w:before="100" w:beforeAutospacing="1" w:after="100" w:afterAutospacing="1" w:line="360" w:lineRule="auto"/>
        <w:jc w:val="center"/>
        <w:rPr>
          <w:rFonts w:ascii="Arial" w:eastAsia="Arial" w:hAnsi="Arial" w:cs="Arial"/>
          <w:b/>
          <w:bCs/>
          <w:sz w:val="24"/>
          <w:szCs w:val="24"/>
        </w:rPr>
      </w:pPr>
      <w:r w:rsidRPr="00840B97">
        <w:rPr>
          <w:rFonts w:ascii="Arial" w:eastAsia="Arial" w:hAnsi="Arial" w:cs="Arial"/>
          <w:b/>
          <w:bCs/>
          <w:sz w:val="24"/>
          <w:szCs w:val="24"/>
        </w:rPr>
        <w:t>Sistema para cadastramento e realização de atividades HTML e CSS para alunos</w:t>
      </w:r>
    </w:p>
    <w:p w14:paraId="1EB47311" w14:textId="77777777" w:rsidR="00B771A6" w:rsidRDefault="00B771A6" w:rsidP="005940B9">
      <w:pPr>
        <w:spacing w:before="100" w:beforeAutospacing="1" w:after="100" w:afterAutospacing="1" w:line="360" w:lineRule="auto"/>
        <w:jc w:val="center"/>
        <w:rPr>
          <w:rFonts w:ascii="Arial" w:hAnsi="Arial" w:cs="Arial"/>
          <w:bCs/>
          <w:color w:val="000000"/>
          <w:sz w:val="24"/>
        </w:rPr>
      </w:pPr>
    </w:p>
    <w:p w14:paraId="0BAF199D" w14:textId="77777777" w:rsidR="00B771A6" w:rsidRPr="007F1602" w:rsidRDefault="00B771A6" w:rsidP="005940B9">
      <w:pPr>
        <w:spacing w:before="100" w:beforeAutospacing="1" w:after="100" w:afterAutospacing="1" w:line="360" w:lineRule="auto"/>
        <w:jc w:val="both"/>
        <w:rPr>
          <w:rFonts w:ascii="Arial" w:hAnsi="Arial" w:cs="Arial"/>
          <w:bCs/>
          <w:color w:val="000000"/>
          <w:sz w:val="24"/>
        </w:rPr>
      </w:pPr>
    </w:p>
    <w:p w14:paraId="5776459F" w14:textId="77777777" w:rsidR="00B771A6" w:rsidRDefault="00B771A6" w:rsidP="005940B9">
      <w:pPr>
        <w:spacing w:before="100" w:beforeAutospacing="1" w:after="100" w:afterAutospacing="1" w:line="360" w:lineRule="auto"/>
        <w:jc w:val="both"/>
        <w:rPr>
          <w:rFonts w:ascii="Arial" w:eastAsia="Arial" w:hAnsi="Arial" w:cs="Arial"/>
          <w:color w:val="000000" w:themeColor="text1"/>
          <w:sz w:val="24"/>
          <w:szCs w:val="24"/>
        </w:rPr>
      </w:pPr>
      <w:r w:rsidRPr="00B771A6">
        <w:rPr>
          <w:rFonts w:ascii="Arial" w:eastAsia="Arial" w:hAnsi="Arial" w:cs="Arial"/>
          <w:color w:val="000000" w:themeColor="text1"/>
          <w:sz w:val="24"/>
          <w:szCs w:val="24"/>
        </w:rPr>
        <w:t xml:space="preserve">Trabalho de Conclusão de Curso apresentado ao Centro Universitário Carioca, como requisito parcial para obtenção do grau de Bacharel em Ciência da </w:t>
      </w:r>
      <w:r w:rsidR="006A3044" w:rsidRPr="00B771A6">
        <w:rPr>
          <w:rFonts w:ascii="Arial" w:eastAsia="Arial" w:hAnsi="Arial" w:cs="Arial"/>
          <w:color w:val="000000" w:themeColor="text1"/>
          <w:sz w:val="24"/>
          <w:szCs w:val="24"/>
        </w:rPr>
        <w:t>Computação.</w:t>
      </w:r>
    </w:p>
    <w:p w14:paraId="6F59B755" w14:textId="77777777" w:rsidR="00C1697A" w:rsidRDefault="00C1697A" w:rsidP="005940B9">
      <w:pPr>
        <w:pStyle w:val="Corpodetexto"/>
        <w:spacing w:before="100" w:beforeAutospacing="1" w:after="100" w:afterAutospacing="1"/>
        <w:rPr>
          <w:rFonts w:ascii="Arial" w:eastAsia="Arial" w:hAnsi="Arial" w:cs="Arial"/>
          <w:color w:val="000000" w:themeColor="text1"/>
          <w:sz w:val="24"/>
          <w:szCs w:val="24"/>
          <w:lang w:eastAsia="en-US"/>
        </w:rPr>
      </w:pPr>
    </w:p>
    <w:p w14:paraId="5FDB1829" w14:textId="77777777" w:rsidR="00C1697A" w:rsidRDefault="00C1697A" w:rsidP="005940B9">
      <w:pPr>
        <w:pStyle w:val="Corpodetexto"/>
        <w:spacing w:before="100" w:beforeAutospacing="1" w:after="100" w:afterAutospacing="1"/>
        <w:rPr>
          <w:rFonts w:ascii="Arial" w:eastAsia="Arial" w:hAnsi="Arial" w:cs="Arial"/>
          <w:color w:val="000000" w:themeColor="text1"/>
          <w:sz w:val="24"/>
          <w:szCs w:val="24"/>
          <w:lang w:eastAsia="en-US"/>
        </w:rPr>
      </w:pPr>
    </w:p>
    <w:p w14:paraId="733AC677" w14:textId="77777777" w:rsidR="00C1697A" w:rsidRDefault="00C1697A" w:rsidP="005940B9">
      <w:pPr>
        <w:pStyle w:val="Corpodetexto"/>
        <w:spacing w:before="100" w:beforeAutospacing="1" w:after="100" w:afterAutospacing="1"/>
        <w:rPr>
          <w:rFonts w:ascii="Arial" w:eastAsia="Arial" w:hAnsi="Arial" w:cs="Arial"/>
          <w:color w:val="000000" w:themeColor="text1"/>
          <w:sz w:val="24"/>
          <w:szCs w:val="24"/>
          <w:lang w:eastAsia="en-US"/>
        </w:rPr>
      </w:pPr>
    </w:p>
    <w:p w14:paraId="30DCC0D0" w14:textId="77777777" w:rsidR="00B771A6" w:rsidRPr="00B771A6" w:rsidRDefault="00CD332A" w:rsidP="005940B9">
      <w:pPr>
        <w:pStyle w:val="Corpodetexto"/>
        <w:spacing w:before="100" w:beforeAutospacing="1" w:after="100" w:afterAutospacing="1"/>
        <w:rPr>
          <w:rFonts w:ascii="Arial" w:hAnsi="Arial" w:cs="Arial"/>
          <w:b/>
          <w:color w:val="000000"/>
          <w:sz w:val="24"/>
          <w:szCs w:val="24"/>
        </w:rPr>
      </w:pPr>
      <w:r w:rsidRPr="00B771A6">
        <w:rPr>
          <w:rFonts w:ascii="Arial" w:eastAsia="Arial" w:hAnsi="Arial" w:cs="Arial"/>
          <w:sz w:val="24"/>
          <w:szCs w:val="24"/>
        </w:rPr>
        <w:t xml:space="preserve">Orientador: Prof. </w:t>
      </w:r>
      <w:r w:rsidR="00A33B91" w:rsidRPr="00A33B91">
        <w:rPr>
          <w:rFonts w:ascii="Arial" w:eastAsia="Arial" w:hAnsi="Arial" w:cs="Arial"/>
          <w:sz w:val="24"/>
          <w:szCs w:val="24"/>
        </w:rPr>
        <w:t>André Sobral</w:t>
      </w:r>
    </w:p>
    <w:p w14:paraId="1FDDAF86" w14:textId="77777777" w:rsidR="00B771A6" w:rsidRPr="00B771A6" w:rsidRDefault="00B771A6" w:rsidP="005940B9">
      <w:pPr>
        <w:pStyle w:val="Corpodetexto"/>
        <w:spacing w:before="100" w:beforeAutospacing="1" w:after="100" w:afterAutospacing="1"/>
        <w:rPr>
          <w:rFonts w:ascii="Arial" w:hAnsi="Arial" w:cs="Arial"/>
          <w:b/>
          <w:color w:val="000000"/>
          <w:sz w:val="24"/>
          <w:szCs w:val="24"/>
        </w:rPr>
      </w:pPr>
    </w:p>
    <w:p w14:paraId="16A377DB" w14:textId="77777777" w:rsidR="00B771A6" w:rsidRPr="007F1602" w:rsidRDefault="00B771A6" w:rsidP="005940B9">
      <w:pPr>
        <w:pStyle w:val="Corpodetexto"/>
        <w:spacing w:before="100" w:beforeAutospacing="1" w:after="100" w:afterAutospacing="1"/>
        <w:rPr>
          <w:rFonts w:ascii="Arial" w:hAnsi="Arial" w:cs="Arial"/>
          <w:b/>
          <w:color w:val="000000"/>
          <w:sz w:val="24"/>
        </w:rPr>
      </w:pPr>
    </w:p>
    <w:p w14:paraId="1839CDAD" w14:textId="77777777" w:rsidR="00B771A6" w:rsidRPr="00C1697A" w:rsidRDefault="00B771A6" w:rsidP="005940B9">
      <w:pPr>
        <w:spacing w:after="0"/>
        <w:jc w:val="center"/>
        <w:rPr>
          <w:rFonts w:ascii="Arial" w:hAnsi="Arial" w:cs="Arial"/>
          <w:color w:val="000000"/>
          <w:sz w:val="24"/>
          <w:szCs w:val="28"/>
        </w:rPr>
      </w:pPr>
      <w:r w:rsidRPr="00C1697A">
        <w:rPr>
          <w:rFonts w:ascii="Arial" w:eastAsia="Arial" w:hAnsi="Arial" w:cs="Arial"/>
          <w:bCs/>
          <w:color w:val="000000" w:themeColor="text1"/>
          <w:sz w:val="24"/>
          <w:szCs w:val="24"/>
        </w:rPr>
        <w:t>RIO DE JANEIRO</w:t>
      </w:r>
    </w:p>
    <w:p w14:paraId="7C941367" w14:textId="77777777" w:rsidR="00973006" w:rsidRPr="003515FD" w:rsidRDefault="00B771A6" w:rsidP="005940B9">
      <w:pPr>
        <w:spacing w:after="0"/>
        <w:jc w:val="center"/>
        <w:rPr>
          <w:rFonts w:ascii="Arial" w:eastAsia="Arial" w:hAnsi="Arial" w:cs="Arial"/>
          <w:bCs/>
          <w:sz w:val="24"/>
          <w:szCs w:val="24"/>
        </w:rPr>
      </w:pPr>
      <w:r w:rsidRPr="003515FD">
        <w:rPr>
          <w:rFonts w:ascii="Arial" w:eastAsia="Arial" w:hAnsi="Arial" w:cs="Arial"/>
          <w:bCs/>
          <w:sz w:val="24"/>
          <w:szCs w:val="24"/>
        </w:rPr>
        <w:t>202</w:t>
      </w:r>
      <w:r w:rsidR="000804F9" w:rsidRPr="003515FD">
        <w:rPr>
          <w:rFonts w:ascii="Arial" w:eastAsia="Arial" w:hAnsi="Arial" w:cs="Arial"/>
          <w:bCs/>
          <w:sz w:val="24"/>
          <w:szCs w:val="24"/>
        </w:rPr>
        <w:t>1</w:t>
      </w:r>
    </w:p>
    <w:p w14:paraId="57B9410A" w14:textId="77777777" w:rsidR="00973006" w:rsidRPr="003515FD" w:rsidRDefault="00973006" w:rsidP="005940B9">
      <w:r w:rsidRPr="003515FD">
        <w:br w:type="page"/>
      </w:r>
    </w:p>
    <w:p w14:paraId="790108C0" w14:textId="77777777" w:rsidR="00C73F15" w:rsidRDefault="00C73F15" w:rsidP="005940B9">
      <w:pPr>
        <w:spacing w:after="0"/>
        <w:jc w:val="center"/>
        <w:rPr>
          <w:rFonts w:ascii="Arial" w:eastAsia="Arial" w:hAnsi="Arial" w:cs="Arial"/>
          <w:bCs/>
          <w:color w:val="000000" w:themeColor="text1"/>
          <w:sz w:val="24"/>
          <w:szCs w:val="24"/>
        </w:rPr>
      </w:pPr>
    </w:p>
    <w:p w14:paraId="37B9B213" w14:textId="77777777" w:rsidR="00B771A6" w:rsidRPr="00C1697A" w:rsidRDefault="00B771A6" w:rsidP="005940B9">
      <w:pPr>
        <w:rPr>
          <w:rFonts w:ascii="Arial" w:eastAsia="Arial" w:hAnsi="Arial" w:cs="Arial"/>
          <w:bCs/>
          <w:color w:val="000000" w:themeColor="text1"/>
          <w:sz w:val="24"/>
          <w:szCs w:val="24"/>
        </w:rPr>
      </w:pPr>
    </w:p>
    <w:tbl>
      <w:tblPr>
        <w:tblpPr w:leftFromText="141" w:rightFromText="141" w:vertAnchor="page" w:horzAnchor="margin" w:tblpXSpec="center" w:tblpY="858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018"/>
      </w:tblGrid>
      <w:tr w:rsidR="00EB19B6" w:rsidRPr="001D3AE6" w14:paraId="5D616580" w14:textId="77777777" w:rsidTr="00EB19B6">
        <w:trPr>
          <w:trHeight w:val="1610"/>
        </w:trPr>
        <w:tc>
          <w:tcPr>
            <w:tcW w:w="8018" w:type="dxa"/>
            <w:tcBorders>
              <w:bottom w:val="single" w:sz="4" w:space="0" w:color="auto"/>
            </w:tcBorders>
          </w:tcPr>
          <w:p w14:paraId="69F15459" w14:textId="77777777" w:rsidR="00EB19B6" w:rsidRPr="00B20720" w:rsidRDefault="00EB19B6" w:rsidP="005940B9">
            <w:pPr>
              <w:spacing w:after="0"/>
              <w:jc w:val="right"/>
              <w:rPr>
                <w:rFonts w:ascii="Arial" w:hAnsi="Arial" w:cs="Arial"/>
                <w:b/>
                <w:color w:val="1D1B11"/>
              </w:rPr>
            </w:pPr>
          </w:p>
          <w:p w14:paraId="6A3DC52D" w14:textId="77777777" w:rsidR="006145FF" w:rsidRPr="006145FF" w:rsidRDefault="006145FF" w:rsidP="005940B9">
            <w:pPr>
              <w:spacing w:after="0"/>
              <w:rPr>
                <w:rFonts w:ascii="Arial" w:hAnsi="Arial" w:cs="Arial"/>
                <w:color w:val="1D1B11"/>
                <w:sz w:val="24"/>
                <w:szCs w:val="24"/>
                <w:highlight w:val="yellow"/>
              </w:rPr>
            </w:pPr>
            <w:r w:rsidRPr="006145FF">
              <w:rPr>
                <w:rFonts w:ascii="Arial" w:hAnsi="Arial" w:cs="Arial"/>
                <w:color w:val="1D1B11"/>
                <w:sz w:val="24"/>
                <w:szCs w:val="24"/>
                <w:highlight w:val="yellow"/>
              </w:rPr>
              <w:t xml:space="preserve">FICHA CATALOGÁFICA </w:t>
            </w:r>
          </w:p>
          <w:p w14:paraId="5EC2504C" w14:textId="77777777" w:rsidR="006145FF" w:rsidRPr="006145FF" w:rsidRDefault="006145FF" w:rsidP="005940B9">
            <w:pPr>
              <w:spacing w:after="0"/>
              <w:rPr>
                <w:rFonts w:ascii="Arial" w:hAnsi="Arial" w:cs="Arial"/>
                <w:color w:val="1D1B11"/>
                <w:sz w:val="24"/>
                <w:szCs w:val="24"/>
                <w:highlight w:val="yellow"/>
              </w:rPr>
            </w:pPr>
          </w:p>
          <w:p w14:paraId="5F8F649A" w14:textId="77777777" w:rsidR="00EB19B6" w:rsidRPr="006145FF" w:rsidRDefault="006145FF" w:rsidP="005940B9">
            <w:pPr>
              <w:spacing w:after="0"/>
              <w:rPr>
                <w:rFonts w:ascii="Arial" w:hAnsi="Arial" w:cs="Arial"/>
                <w:color w:val="000000"/>
                <w:sz w:val="24"/>
                <w:szCs w:val="24"/>
                <w:highlight w:val="yellow"/>
              </w:rPr>
            </w:pPr>
            <w:r w:rsidRPr="006145FF">
              <w:rPr>
                <w:rFonts w:ascii="Arial" w:hAnsi="Arial" w:cs="Arial"/>
                <w:color w:val="1D1B11"/>
                <w:sz w:val="24"/>
                <w:szCs w:val="24"/>
                <w:highlight w:val="yellow"/>
              </w:rPr>
              <w:t>Apenas após a liberação da impressão da versão final.</w:t>
            </w:r>
            <w:r w:rsidR="00EB19B6" w:rsidRPr="006145FF">
              <w:rPr>
                <w:rFonts w:ascii="Arial" w:hAnsi="Arial" w:cs="Arial"/>
                <w:color w:val="1D1B11"/>
                <w:sz w:val="24"/>
                <w:szCs w:val="24"/>
                <w:highlight w:val="yellow"/>
              </w:rPr>
              <w:t>.</w:t>
            </w:r>
            <w:r w:rsidR="00EB19B6" w:rsidRPr="006145FF">
              <w:rPr>
                <w:rFonts w:ascii="Arial" w:hAnsi="Arial" w:cs="Arial"/>
                <w:color w:val="000000"/>
                <w:sz w:val="24"/>
                <w:szCs w:val="24"/>
                <w:highlight w:val="yellow"/>
              </w:rPr>
              <w:t xml:space="preserve"> </w:t>
            </w:r>
          </w:p>
          <w:p w14:paraId="1B133E7D" w14:textId="77777777" w:rsidR="00EB19B6" w:rsidRPr="006145FF" w:rsidRDefault="00EB19B6" w:rsidP="005940B9">
            <w:pPr>
              <w:spacing w:after="0"/>
              <w:rPr>
                <w:rFonts w:ascii="Arial" w:hAnsi="Arial" w:cs="Arial"/>
                <w:sz w:val="24"/>
                <w:szCs w:val="24"/>
                <w:highlight w:val="yellow"/>
              </w:rPr>
            </w:pPr>
            <w:r w:rsidRPr="006145FF">
              <w:rPr>
                <w:rFonts w:ascii="Arial" w:hAnsi="Arial" w:cs="Arial"/>
                <w:color w:val="000000"/>
                <w:sz w:val="24"/>
                <w:szCs w:val="24"/>
                <w:highlight w:val="yellow"/>
              </w:rPr>
              <w:t xml:space="preserve">   </w:t>
            </w:r>
          </w:p>
          <w:p w14:paraId="4C511362" w14:textId="77777777" w:rsidR="00EB19B6" w:rsidRPr="006145FF" w:rsidRDefault="00EB19B6" w:rsidP="005940B9">
            <w:pPr>
              <w:spacing w:after="0"/>
              <w:ind w:hanging="284"/>
              <w:rPr>
                <w:color w:val="000000"/>
              </w:rPr>
            </w:pPr>
            <w:r w:rsidRPr="006145FF">
              <w:rPr>
                <w:rFonts w:ascii="Arial" w:hAnsi="Arial" w:cs="Arial"/>
                <w:color w:val="000000"/>
                <w:sz w:val="24"/>
                <w:szCs w:val="24"/>
                <w:highlight w:val="yellow"/>
              </w:rPr>
              <w:t xml:space="preserve">                                                                                                  CDD 005</w:t>
            </w:r>
          </w:p>
        </w:tc>
      </w:tr>
    </w:tbl>
    <w:p w14:paraId="7C7FC39A" w14:textId="77777777" w:rsidR="00B771A6" w:rsidRPr="003515FD" w:rsidRDefault="00B771A6" w:rsidP="005940B9">
      <w:pPr>
        <w:jc w:val="center"/>
        <w:rPr>
          <w:rFonts w:ascii="Arial" w:eastAsia="Arial" w:hAnsi="Arial" w:cs="Arial"/>
          <w:sz w:val="24"/>
          <w:szCs w:val="24"/>
        </w:rPr>
      </w:pPr>
      <w:r w:rsidRPr="00C1697A">
        <w:rPr>
          <w:rFonts w:ascii="Arial" w:eastAsia="Arial" w:hAnsi="Arial" w:cs="Arial"/>
          <w:bCs/>
          <w:color w:val="000000" w:themeColor="text1"/>
          <w:sz w:val="24"/>
          <w:szCs w:val="24"/>
        </w:rPr>
        <w:br w:type="page"/>
      </w:r>
      <w:r w:rsidR="000804F9" w:rsidRPr="003515FD">
        <w:rPr>
          <w:rFonts w:ascii="Arial" w:eastAsia="Arial" w:hAnsi="Arial" w:cs="Arial"/>
          <w:sz w:val="24"/>
          <w:szCs w:val="24"/>
        </w:rPr>
        <w:lastRenderedPageBreak/>
        <w:t>JEFFERSON DA SILVA THIAGO</w:t>
      </w:r>
    </w:p>
    <w:p w14:paraId="4C7FDE8F" w14:textId="77777777" w:rsidR="006145FF" w:rsidRPr="003515FD" w:rsidRDefault="00861345" w:rsidP="005940B9">
      <w:pPr>
        <w:jc w:val="center"/>
        <w:rPr>
          <w:rFonts w:ascii="Arial" w:hAnsi="Arial" w:cs="Arial"/>
          <w:b/>
          <w:bCs/>
          <w:sz w:val="24"/>
          <w:szCs w:val="23"/>
        </w:rPr>
      </w:pPr>
      <w:r w:rsidRPr="003515FD">
        <w:rPr>
          <w:rFonts w:ascii="Arial" w:eastAsia="Arial" w:hAnsi="Arial" w:cs="Arial"/>
          <w:sz w:val="24"/>
          <w:szCs w:val="24"/>
        </w:rPr>
        <w:t>MATEUS PIMENTEL JUNIOR</w:t>
      </w:r>
    </w:p>
    <w:p w14:paraId="6089F847" w14:textId="77777777" w:rsidR="00B771A6" w:rsidRPr="003515FD" w:rsidRDefault="00B771A6" w:rsidP="005940B9">
      <w:pPr>
        <w:pStyle w:val="Corpodetexto"/>
        <w:spacing w:before="100" w:beforeAutospacing="1" w:after="100" w:afterAutospacing="1"/>
        <w:outlineLvl w:val="0"/>
        <w:rPr>
          <w:rFonts w:ascii="Arial" w:hAnsi="Arial" w:cs="Arial"/>
          <w:sz w:val="24"/>
        </w:rPr>
      </w:pPr>
    </w:p>
    <w:p w14:paraId="28069DF3" w14:textId="77777777" w:rsidR="00840B97" w:rsidRPr="00840B97" w:rsidRDefault="00840B97" w:rsidP="00840B97">
      <w:pPr>
        <w:pStyle w:val="Default"/>
        <w:spacing w:line="360" w:lineRule="auto"/>
        <w:jc w:val="center"/>
        <w:rPr>
          <w:rFonts w:ascii="Arial" w:eastAsia="Arial" w:hAnsi="Arial" w:cs="Arial"/>
          <w:sz w:val="28"/>
          <w:szCs w:val="28"/>
        </w:rPr>
      </w:pPr>
      <w:r w:rsidRPr="00840B97">
        <w:rPr>
          <w:rFonts w:ascii="Arial" w:eastAsia="Arial" w:hAnsi="Arial" w:cs="Arial"/>
          <w:sz w:val="28"/>
          <w:szCs w:val="28"/>
        </w:rPr>
        <w:t>Sistema para cadastramento e realização de atividades HTML e CSS para alunos</w:t>
      </w:r>
    </w:p>
    <w:p w14:paraId="20E64B2C" w14:textId="77777777" w:rsidR="00B771A6" w:rsidRPr="003515FD" w:rsidRDefault="00B771A6" w:rsidP="005940B9">
      <w:pPr>
        <w:pStyle w:val="Default"/>
        <w:spacing w:line="360" w:lineRule="auto"/>
        <w:jc w:val="center"/>
        <w:rPr>
          <w:color w:val="auto"/>
        </w:rPr>
      </w:pPr>
    </w:p>
    <w:p w14:paraId="3DDE8CEF" w14:textId="77777777" w:rsidR="00B771A6" w:rsidRPr="007F1602" w:rsidRDefault="00B771A6" w:rsidP="005940B9">
      <w:pPr>
        <w:spacing w:before="100" w:beforeAutospacing="1" w:after="100" w:afterAutospacing="1" w:line="360" w:lineRule="auto"/>
        <w:jc w:val="both"/>
        <w:rPr>
          <w:rFonts w:ascii="Arial" w:hAnsi="Arial" w:cs="Arial"/>
          <w:bCs/>
          <w:color w:val="000000"/>
        </w:rPr>
      </w:pPr>
    </w:p>
    <w:p w14:paraId="1DD17E46" w14:textId="77777777" w:rsidR="00B771A6" w:rsidRPr="000D340C" w:rsidRDefault="00B771A6" w:rsidP="005940B9">
      <w:pPr>
        <w:spacing w:before="100" w:beforeAutospacing="1" w:after="100" w:afterAutospacing="1" w:line="360" w:lineRule="auto"/>
        <w:jc w:val="both"/>
        <w:rPr>
          <w:rFonts w:ascii="Arial" w:hAnsi="Arial" w:cs="Arial"/>
          <w:bCs/>
        </w:rPr>
      </w:pPr>
      <w:r w:rsidRPr="007F1602">
        <w:rPr>
          <w:rFonts w:ascii="Arial" w:eastAsia="Arial" w:hAnsi="Arial" w:cs="Arial"/>
          <w:color w:val="000000" w:themeColor="text1"/>
        </w:rPr>
        <w:t>Trabalho de Conclusão de Curso apresentado ao Centro Universitário Carioca, como requisito parcial para obtenção do grau de Bacharel em Ciência da Computação.</w:t>
      </w:r>
    </w:p>
    <w:p w14:paraId="08E607EB" w14:textId="77777777" w:rsidR="00B771A6" w:rsidRPr="005A3D9B" w:rsidRDefault="00B771A6" w:rsidP="005940B9">
      <w:pPr>
        <w:spacing w:before="100" w:beforeAutospacing="1" w:after="100" w:afterAutospacing="1" w:line="360" w:lineRule="auto"/>
        <w:jc w:val="both"/>
        <w:rPr>
          <w:rFonts w:ascii="Arial" w:hAnsi="Arial" w:cs="Arial"/>
          <w:bCs/>
          <w:color w:val="000000"/>
          <w:sz w:val="2"/>
          <w:szCs w:val="2"/>
        </w:rPr>
      </w:pPr>
    </w:p>
    <w:p w14:paraId="7BCA7698" w14:textId="77777777" w:rsidR="00B771A6" w:rsidRDefault="00B771A6" w:rsidP="005940B9">
      <w:pPr>
        <w:pStyle w:val="Corpodetexto"/>
        <w:spacing w:before="100" w:beforeAutospacing="1" w:after="100" w:afterAutospacing="1"/>
        <w:jc w:val="center"/>
        <w:rPr>
          <w:rFonts w:ascii="Arial" w:eastAsia="Arial" w:hAnsi="Arial" w:cs="Arial"/>
          <w:color w:val="000000" w:themeColor="text1"/>
          <w:sz w:val="24"/>
          <w:szCs w:val="24"/>
        </w:rPr>
      </w:pPr>
      <w:r w:rsidRPr="007F1602">
        <w:rPr>
          <w:rFonts w:ascii="Arial" w:eastAsia="Arial" w:hAnsi="Arial" w:cs="Arial"/>
          <w:color w:val="000000" w:themeColor="text1"/>
          <w:sz w:val="24"/>
          <w:szCs w:val="24"/>
        </w:rPr>
        <w:t>B</w:t>
      </w:r>
      <w:r>
        <w:rPr>
          <w:rFonts w:ascii="Arial" w:eastAsia="Arial" w:hAnsi="Arial" w:cs="Arial"/>
          <w:color w:val="000000" w:themeColor="text1"/>
          <w:sz w:val="24"/>
          <w:szCs w:val="24"/>
        </w:rPr>
        <w:t>ANCA</w:t>
      </w:r>
      <w:r w:rsidRPr="007F1602">
        <w:rPr>
          <w:rFonts w:ascii="Arial" w:eastAsia="Arial" w:hAnsi="Arial" w:cs="Arial"/>
          <w:color w:val="000000" w:themeColor="text1"/>
          <w:sz w:val="24"/>
          <w:szCs w:val="24"/>
        </w:rPr>
        <w:t xml:space="preserve"> E</w:t>
      </w:r>
      <w:r>
        <w:rPr>
          <w:rFonts w:ascii="Arial" w:eastAsia="Arial" w:hAnsi="Arial" w:cs="Arial"/>
          <w:color w:val="000000" w:themeColor="text1"/>
          <w:sz w:val="24"/>
          <w:szCs w:val="24"/>
        </w:rPr>
        <w:t>XAMINADORA</w:t>
      </w:r>
    </w:p>
    <w:p w14:paraId="21349636" w14:textId="77777777" w:rsidR="00DC6011" w:rsidRPr="00EA2A5F" w:rsidRDefault="00DC6011" w:rsidP="005940B9">
      <w:pPr>
        <w:pStyle w:val="Corpodetexto"/>
        <w:spacing w:before="100" w:beforeAutospacing="1" w:after="100" w:afterAutospacing="1"/>
        <w:jc w:val="center"/>
        <w:rPr>
          <w:rFonts w:ascii="Arial" w:eastAsia="Arial" w:hAnsi="Arial" w:cs="Arial"/>
          <w:color w:val="000000" w:themeColor="text1"/>
          <w:sz w:val="24"/>
          <w:szCs w:val="24"/>
        </w:rPr>
      </w:pPr>
    </w:p>
    <w:p w14:paraId="79736C28" w14:textId="77777777" w:rsidR="00B771A6" w:rsidRPr="007F1602" w:rsidRDefault="00B771A6" w:rsidP="005940B9">
      <w:pPr>
        <w:spacing w:before="100" w:beforeAutospacing="1" w:after="0" w:line="360" w:lineRule="auto"/>
        <w:jc w:val="center"/>
        <w:rPr>
          <w:rFonts w:ascii="Arial" w:hAnsi="Arial" w:cs="Arial"/>
          <w:color w:val="000000"/>
        </w:rPr>
      </w:pPr>
      <w:r w:rsidRPr="007F1602">
        <w:rPr>
          <w:rFonts w:ascii="Arial" w:eastAsia="Arial" w:hAnsi="Arial" w:cs="Arial"/>
          <w:color w:val="000000" w:themeColor="text1"/>
        </w:rPr>
        <w:t>______________________________________________</w:t>
      </w:r>
    </w:p>
    <w:p w14:paraId="5C0932DD" w14:textId="77777777" w:rsidR="00B771A6" w:rsidRPr="007F1602" w:rsidRDefault="00B771A6" w:rsidP="005940B9">
      <w:pPr>
        <w:spacing w:after="100" w:afterAutospacing="1" w:line="360" w:lineRule="auto"/>
        <w:contextualSpacing/>
        <w:jc w:val="center"/>
        <w:rPr>
          <w:rFonts w:ascii="Arial" w:hAnsi="Arial" w:cs="Arial"/>
          <w:color w:val="000000"/>
        </w:rPr>
      </w:pPr>
      <w:r w:rsidRPr="007F1602">
        <w:rPr>
          <w:rFonts w:ascii="Arial" w:eastAsia="Arial" w:hAnsi="Arial" w:cs="Arial"/>
        </w:rPr>
        <w:t xml:space="preserve">Prof. </w:t>
      </w:r>
      <w:r w:rsidR="00DC6011">
        <w:rPr>
          <w:rFonts w:ascii="Arial" w:eastAsia="Arial" w:hAnsi="Arial" w:cs="Arial"/>
        </w:rPr>
        <w:t>André Luiz Avelino Sobral</w:t>
      </w:r>
      <w:r w:rsidRPr="007F1602">
        <w:rPr>
          <w:rFonts w:ascii="Arial" w:eastAsia="Arial" w:hAnsi="Arial" w:cs="Arial"/>
          <w:color w:val="000000" w:themeColor="text1"/>
        </w:rPr>
        <w:t>- Orientador</w:t>
      </w:r>
    </w:p>
    <w:p w14:paraId="67F13DB2" w14:textId="77777777" w:rsidR="00B771A6" w:rsidRPr="007F1602" w:rsidRDefault="00B771A6" w:rsidP="005940B9">
      <w:pPr>
        <w:spacing w:after="100" w:afterAutospacing="1" w:line="360" w:lineRule="auto"/>
        <w:contextualSpacing/>
        <w:jc w:val="center"/>
        <w:rPr>
          <w:rFonts w:ascii="Arial" w:hAnsi="Arial" w:cs="Arial"/>
          <w:color w:val="000000"/>
        </w:rPr>
      </w:pPr>
      <w:r w:rsidRPr="007F1602">
        <w:rPr>
          <w:rFonts w:ascii="Arial" w:eastAsia="Arial" w:hAnsi="Arial" w:cs="Arial"/>
          <w:color w:val="000000" w:themeColor="text1"/>
        </w:rPr>
        <w:t>Centro Universitário Carioca</w:t>
      </w:r>
    </w:p>
    <w:p w14:paraId="2CD8C7B5" w14:textId="77777777" w:rsidR="00B771A6" w:rsidRPr="007F1602" w:rsidRDefault="00B771A6" w:rsidP="005940B9">
      <w:pPr>
        <w:spacing w:before="100" w:beforeAutospacing="1" w:after="100" w:afterAutospacing="1" w:line="360" w:lineRule="auto"/>
        <w:jc w:val="both"/>
        <w:rPr>
          <w:rFonts w:ascii="Arial" w:hAnsi="Arial" w:cs="Arial"/>
          <w:color w:val="000000"/>
        </w:rPr>
      </w:pPr>
    </w:p>
    <w:p w14:paraId="13722FC4" w14:textId="77777777" w:rsidR="00B771A6" w:rsidRPr="007F1602" w:rsidRDefault="00B771A6" w:rsidP="005940B9">
      <w:pPr>
        <w:spacing w:before="100" w:beforeAutospacing="1" w:after="100" w:afterAutospacing="1" w:line="360" w:lineRule="auto"/>
        <w:contextualSpacing/>
        <w:jc w:val="center"/>
        <w:rPr>
          <w:rFonts w:ascii="Arial" w:hAnsi="Arial" w:cs="Arial"/>
          <w:color w:val="000000"/>
        </w:rPr>
      </w:pPr>
      <w:r w:rsidRPr="007F1602">
        <w:rPr>
          <w:rFonts w:ascii="Arial" w:eastAsia="Arial" w:hAnsi="Arial" w:cs="Arial"/>
          <w:color w:val="000000" w:themeColor="text1"/>
        </w:rPr>
        <w:t>________________________________________________</w:t>
      </w:r>
    </w:p>
    <w:p w14:paraId="1E9F30D8" w14:textId="77777777" w:rsidR="00B771A6" w:rsidRPr="005A3D9B" w:rsidRDefault="00B771A6" w:rsidP="005940B9">
      <w:pPr>
        <w:spacing w:after="100" w:afterAutospacing="1" w:line="360" w:lineRule="auto"/>
        <w:contextualSpacing/>
        <w:jc w:val="center"/>
        <w:rPr>
          <w:rFonts w:ascii="Arial" w:eastAsia="Arial" w:hAnsi="Arial" w:cs="Arial"/>
        </w:rPr>
      </w:pPr>
      <w:r w:rsidRPr="005A3D9B">
        <w:rPr>
          <w:rFonts w:ascii="Arial" w:eastAsia="Arial" w:hAnsi="Arial" w:cs="Arial"/>
        </w:rPr>
        <w:t>Prof.</w:t>
      </w:r>
      <w:r w:rsidR="00DC6011">
        <w:rPr>
          <w:rFonts w:ascii="Arial" w:eastAsia="Arial" w:hAnsi="Arial" w:cs="Arial"/>
        </w:rPr>
        <w:t xml:space="preserve"> </w:t>
      </w:r>
      <w:r w:rsidR="00536C5C" w:rsidRPr="00536C5C">
        <w:rPr>
          <w:rFonts w:ascii="Arial" w:hAnsi="Arial" w:cs="Arial"/>
          <w:color w:val="242424"/>
          <w:shd w:val="clear" w:color="auto" w:fill="FFFFFF"/>
        </w:rPr>
        <w:t xml:space="preserve">Alberto Tavares da Silva </w:t>
      </w:r>
      <w:r w:rsidRPr="005A3D9B">
        <w:rPr>
          <w:rFonts w:ascii="Arial" w:eastAsia="Arial" w:hAnsi="Arial" w:cs="Arial"/>
        </w:rPr>
        <w:t>M.Sc</w:t>
      </w:r>
    </w:p>
    <w:p w14:paraId="5C21A29D" w14:textId="77777777" w:rsidR="00B771A6" w:rsidRDefault="00B771A6" w:rsidP="005940B9">
      <w:pPr>
        <w:spacing w:after="100" w:afterAutospacing="1" w:line="360" w:lineRule="auto"/>
        <w:contextualSpacing/>
        <w:jc w:val="center"/>
        <w:rPr>
          <w:rFonts w:ascii="Arial" w:eastAsia="Arial" w:hAnsi="Arial" w:cs="Arial"/>
        </w:rPr>
      </w:pPr>
      <w:r w:rsidRPr="005A3D9B">
        <w:rPr>
          <w:rFonts w:ascii="Arial" w:eastAsia="Arial" w:hAnsi="Arial" w:cs="Arial"/>
        </w:rPr>
        <w:t>Centro Universitário Carioca</w:t>
      </w:r>
    </w:p>
    <w:p w14:paraId="11683A34" w14:textId="77777777" w:rsidR="00DC6011" w:rsidRDefault="00DC6011" w:rsidP="005940B9">
      <w:pPr>
        <w:spacing w:after="100" w:afterAutospacing="1" w:line="360" w:lineRule="auto"/>
        <w:contextualSpacing/>
        <w:jc w:val="center"/>
        <w:rPr>
          <w:rFonts w:ascii="Arial" w:eastAsia="Arial" w:hAnsi="Arial" w:cs="Arial"/>
        </w:rPr>
      </w:pPr>
    </w:p>
    <w:p w14:paraId="668D9635" w14:textId="77777777" w:rsidR="00DC6011" w:rsidRPr="007F1602" w:rsidRDefault="00DC6011" w:rsidP="00DC6011">
      <w:pPr>
        <w:spacing w:before="100" w:beforeAutospacing="1" w:after="100" w:afterAutospacing="1" w:line="360" w:lineRule="auto"/>
        <w:contextualSpacing/>
        <w:jc w:val="center"/>
        <w:rPr>
          <w:rFonts w:ascii="Arial" w:hAnsi="Arial" w:cs="Arial"/>
          <w:color w:val="000000"/>
        </w:rPr>
      </w:pPr>
      <w:r w:rsidRPr="007F1602">
        <w:rPr>
          <w:rFonts w:ascii="Arial" w:eastAsia="Arial" w:hAnsi="Arial" w:cs="Arial"/>
          <w:color w:val="000000" w:themeColor="text1"/>
        </w:rPr>
        <w:t>________________________________________________</w:t>
      </w:r>
    </w:p>
    <w:p w14:paraId="60C86DBB" w14:textId="77777777" w:rsidR="00DC6011" w:rsidRPr="005A3D9B" w:rsidRDefault="00DC6011" w:rsidP="00DC6011">
      <w:pPr>
        <w:spacing w:after="100" w:afterAutospacing="1" w:line="360" w:lineRule="auto"/>
        <w:contextualSpacing/>
        <w:jc w:val="center"/>
        <w:rPr>
          <w:rFonts w:ascii="Arial" w:eastAsia="Arial" w:hAnsi="Arial" w:cs="Arial"/>
        </w:rPr>
      </w:pPr>
      <w:r w:rsidRPr="005A3D9B">
        <w:rPr>
          <w:rFonts w:ascii="Arial" w:eastAsia="Arial" w:hAnsi="Arial" w:cs="Arial"/>
        </w:rPr>
        <w:t>Prof.</w:t>
      </w:r>
      <w:r>
        <w:rPr>
          <w:rFonts w:ascii="Arial" w:eastAsia="Arial" w:hAnsi="Arial" w:cs="Arial"/>
        </w:rPr>
        <w:t xml:space="preserve"> </w:t>
      </w:r>
      <w:r w:rsidR="00536C5C" w:rsidRPr="00536C5C">
        <w:rPr>
          <w:rFonts w:ascii="Arial" w:hAnsi="Arial" w:cs="Arial"/>
          <w:bCs/>
          <w:color w:val="242424"/>
          <w:shd w:val="clear" w:color="auto" w:fill="FFFFFF"/>
        </w:rPr>
        <w:t>Sergio Assunção Monteiro</w:t>
      </w:r>
      <w:r w:rsidR="00536C5C">
        <w:rPr>
          <w:rFonts w:ascii="Segoe UI" w:hAnsi="Segoe UI" w:cs="Segoe UI"/>
          <w:b/>
          <w:bCs/>
          <w:color w:val="242424"/>
          <w:sz w:val="14"/>
          <w:szCs w:val="14"/>
          <w:shd w:val="clear" w:color="auto" w:fill="FFFFFF"/>
        </w:rPr>
        <w:t xml:space="preserve"> </w:t>
      </w:r>
      <w:r w:rsidRPr="005A3D9B">
        <w:rPr>
          <w:rFonts w:ascii="Arial" w:eastAsia="Arial" w:hAnsi="Arial" w:cs="Arial"/>
        </w:rPr>
        <w:t>M.Sc</w:t>
      </w:r>
    </w:p>
    <w:p w14:paraId="04269027" w14:textId="77777777" w:rsidR="00DC6011" w:rsidRPr="005A3D9B" w:rsidRDefault="00DC6011" w:rsidP="005940B9">
      <w:pPr>
        <w:spacing w:after="100" w:afterAutospacing="1" w:line="360" w:lineRule="auto"/>
        <w:contextualSpacing/>
        <w:jc w:val="center"/>
        <w:rPr>
          <w:rFonts w:ascii="Arial" w:eastAsia="Arial" w:hAnsi="Arial" w:cs="Arial"/>
        </w:rPr>
      </w:pPr>
      <w:r w:rsidRPr="005A3D9B">
        <w:rPr>
          <w:rFonts w:ascii="Arial" w:eastAsia="Arial" w:hAnsi="Arial" w:cs="Arial"/>
        </w:rPr>
        <w:t>Centro Universitário Carioca</w:t>
      </w:r>
    </w:p>
    <w:p w14:paraId="5674ED40" w14:textId="527843B0" w:rsidR="00B771A6" w:rsidRDefault="00333C80" w:rsidP="005940B9">
      <w:pPr>
        <w:spacing w:before="100" w:beforeAutospacing="1" w:after="100" w:afterAutospacing="1" w:line="360" w:lineRule="auto"/>
        <w:rPr>
          <w:rFonts w:ascii="Arial" w:hAnsi="Arial" w:cs="Arial"/>
          <w:color w:val="000000"/>
        </w:rPr>
      </w:pP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r>
        <w:rPr>
          <w:rFonts w:ascii="Arial" w:hAnsi="Arial" w:cs="Arial"/>
          <w:color w:val="000000"/>
        </w:rPr>
        <w:tab/>
      </w:r>
    </w:p>
    <w:p w14:paraId="6AC9925A" w14:textId="77777777" w:rsidR="00333C80" w:rsidRPr="007F1602" w:rsidRDefault="00333C80" w:rsidP="005940B9">
      <w:pPr>
        <w:spacing w:before="100" w:beforeAutospacing="1" w:after="100" w:afterAutospacing="1" w:line="360" w:lineRule="auto"/>
        <w:rPr>
          <w:rFonts w:ascii="Arial" w:hAnsi="Arial" w:cs="Arial"/>
          <w:color w:val="000000"/>
        </w:rPr>
      </w:pPr>
    </w:p>
    <w:p w14:paraId="1E1B0D7A" w14:textId="3039E581" w:rsidR="00B771A6" w:rsidRDefault="00B771A6" w:rsidP="005940B9">
      <w:pPr>
        <w:spacing w:before="100" w:beforeAutospacing="1" w:after="100" w:afterAutospacing="1" w:line="360" w:lineRule="auto"/>
        <w:contextualSpacing/>
        <w:jc w:val="center"/>
        <w:rPr>
          <w:rFonts w:ascii="Arial" w:eastAsia="Arial" w:hAnsi="Arial" w:cs="Arial"/>
          <w:color w:val="000000" w:themeColor="text1"/>
        </w:rPr>
      </w:pPr>
      <w:r>
        <w:rPr>
          <w:rFonts w:ascii="Arial" w:eastAsia="Arial" w:hAnsi="Arial" w:cs="Arial"/>
          <w:color w:val="000000" w:themeColor="text1"/>
        </w:rPr>
        <w:t>Centro Universitário Carioca</w:t>
      </w:r>
    </w:p>
    <w:p w14:paraId="0EE0B71F" w14:textId="77777777" w:rsidR="00DC6011" w:rsidRDefault="00DC6011" w:rsidP="005940B9">
      <w:pPr>
        <w:spacing w:before="100" w:beforeAutospacing="1" w:after="100" w:afterAutospacing="1" w:line="360" w:lineRule="auto"/>
        <w:contextualSpacing/>
        <w:jc w:val="center"/>
        <w:rPr>
          <w:rFonts w:ascii="Arial" w:eastAsia="Arial" w:hAnsi="Arial" w:cs="Arial"/>
          <w:color w:val="000000" w:themeColor="text1"/>
        </w:rPr>
      </w:pPr>
    </w:p>
    <w:p w14:paraId="5DDDE3C5" w14:textId="77777777" w:rsidR="00DC6011" w:rsidRDefault="00DC6011" w:rsidP="005940B9">
      <w:pPr>
        <w:spacing w:before="100" w:beforeAutospacing="1" w:after="100" w:afterAutospacing="1" w:line="360" w:lineRule="auto"/>
        <w:contextualSpacing/>
        <w:jc w:val="center"/>
        <w:rPr>
          <w:rFonts w:ascii="Arial" w:eastAsia="Arial" w:hAnsi="Arial" w:cs="Arial"/>
          <w:color w:val="000000" w:themeColor="text1"/>
        </w:rPr>
        <w:sectPr w:rsidR="00DC6011" w:rsidSect="00F0495E">
          <w:headerReference w:type="default" r:id="rId9"/>
          <w:footerReference w:type="default" r:id="rId10"/>
          <w:pgSz w:w="11906" w:h="16838"/>
          <w:pgMar w:top="1701" w:right="1134" w:bottom="1134" w:left="1701" w:header="709" w:footer="709" w:gutter="0"/>
          <w:pgNumType w:start="10"/>
          <w:cols w:space="708"/>
          <w:docGrid w:linePitch="360"/>
        </w:sectPr>
      </w:pPr>
    </w:p>
    <w:p w14:paraId="2477EFA9" w14:textId="77777777" w:rsidR="00B771A6" w:rsidRPr="005A3D9B" w:rsidRDefault="00B771A6" w:rsidP="005940B9">
      <w:pPr>
        <w:spacing w:before="100" w:beforeAutospacing="1" w:after="100" w:afterAutospacing="1" w:line="360" w:lineRule="auto"/>
        <w:jc w:val="center"/>
        <w:rPr>
          <w:rFonts w:ascii="Arial" w:hAnsi="Arial" w:cs="Arial"/>
          <w:color w:val="000000"/>
        </w:rPr>
      </w:pPr>
      <w:r w:rsidRPr="005A3D9B">
        <w:rPr>
          <w:rFonts w:ascii="Arial" w:eastAsia="Arial" w:hAnsi="Arial" w:cs="Arial"/>
          <w:b/>
          <w:bCs/>
          <w:iCs/>
          <w:color w:val="000000" w:themeColor="text1"/>
          <w:sz w:val="24"/>
          <w:szCs w:val="24"/>
        </w:rPr>
        <w:lastRenderedPageBreak/>
        <w:t>AGRADECIMENTOS</w:t>
      </w:r>
    </w:p>
    <w:p w14:paraId="2831D9DF" w14:textId="77777777" w:rsidR="00B771A6" w:rsidRPr="007F1602" w:rsidRDefault="00B771A6" w:rsidP="005940B9">
      <w:pPr>
        <w:pStyle w:val="Estilo2"/>
        <w:spacing w:before="100" w:beforeAutospacing="1" w:after="100" w:afterAutospacing="1" w:line="360" w:lineRule="auto"/>
        <w:ind w:left="0" w:right="0"/>
        <w:rPr>
          <w:rFonts w:cs="Arial"/>
          <w:color w:val="000000"/>
          <w:sz w:val="24"/>
        </w:rPr>
      </w:pPr>
    </w:p>
    <w:p w14:paraId="1B8011B0" w14:textId="77777777" w:rsidR="00B771A6" w:rsidRPr="007F1602" w:rsidRDefault="00B771A6" w:rsidP="005940B9">
      <w:pPr>
        <w:pStyle w:val="Estilo2"/>
        <w:spacing w:before="100" w:beforeAutospacing="1" w:after="100" w:afterAutospacing="1" w:line="360" w:lineRule="auto"/>
        <w:ind w:left="0" w:right="0"/>
        <w:rPr>
          <w:rFonts w:cs="Arial"/>
          <w:color w:val="000000"/>
          <w:sz w:val="24"/>
        </w:rPr>
      </w:pPr>
    </w:p>
    <w:p w14:paraId="1B333FF7" w14:textId="77777777" w:rsidR="00B771A6" w:rsidRPr="007F1602" w:rsidRDefault="00B771A6" w:rsidP="005940B9">
      <w:pPr>
        <w:pStyle w:val="Estilo2"/>
        <w:spacing w:before="100" w:beforeAutospacing="1" w:after="100" w:afterAutospacing="1" w:line="360" w:lineRule="auto"/>
        <w:ind w:left="0" w:right="0"/>
        <w:rPr>
          <w:rFonts w:cs="Arial"/>
          <w:color w:val="000000"/>
          <w:sz w:val="24"/>
        </w:rPr>
      </w:pPr>
    </w:p>
    <w:p w14:paraId="1829B4F5" w14:textId="77777777" w:rsidR="00B771A6" w:rsidRPr="007F1602" w:rsidRDefault="00B771A6" w:rsidP="005940B9">
      <w:pPr>
        <w:pStyle w:val="Estilo2"/>
        <w:spacing w:before="100" w:beforeAutospacing="1" w:after="100" w:afterAutospacing="1" w:line="360" w:lineRule="auto"/>
        <w:ind w:left="0" w:right="0"/>
        <w:rPr>
          <w:rFonts w:cs="Arial"/>
          <w:color w:val="000000"/>
          <w:sz w:val="24"/>
        </w:rPr>
      </w:pPr>
    </w:p>
    <w:p w14:paraId="130FE6C2" w14:textId="77777777" w:rsidR="00B771A6" w:rsidRPr="007F1602" w:rsidRDefault="00B771A6" w:rsidP="005940B9">
      <w:pPr>
        <w:pStyle w:val="Estilo2"/>
        <w:spacing w:before="100" w:beforeAutospacing="1" w:after="100" w:afterAutospacing="1" w:line="360" w:lineRule="auto"/>
        <w:ind w:left="0" w:right="0"/>
        <w:rPr>
          <w:rFonts w:cs="Arial"/>
          <w:color w:val="000000"/>
          <w:sz w:val="24"/>
        </w:rPr>
      </w:pPr>
    </w:p>
    <w:p w14:paraId="64146C74" w14:textId="77777777" w:rsidR="00B771A6" w:rsidRPr="007F1602" w:rsidRDefault="00B771A6" w:rsidP="005940B9">
      <w:pPr>
        <w:pStyle w:val="Estilo2"/>
        <w:spacing w:before="100" w:beforeAutospacing="1" w:after="100" w:afterAutospacing="1" w:line="360" w:lineRule="auto"/>
        <w:ind w:left="0" w:right="0"/>
        <w:rPr>
          <w:rFonts w:cs="Arial"/>
          <w:color w:val="000000"/>
          <w:sz w:val="24"/>
        </w:rPr>
      </w:pPr>
    </w:p>
    <w:p w14:paraId="7E917F05" w14:textId="77777777" w:rsidR="00B771A6" w:rsidRPr="007F1602" w:rsidRDefault="00B771A6" w:rsidP="005940B9">
      <w:pPr>
        <w:pStyle w:val="Estilo2"/>
        <w:spacing w:before="100" w:beforeAutospacing="1" w:after="100" w:afterAutospacing="1" w:line="360" w:lineRule="auto"/>
        <w:ind w:left="0" w:right="0"/>
        <w:rPr>
          <w:rFonts w:cs="Arial"/>
          <w:color w:val="000000"/>
          <w:sz w:val="24"/>
        </w:rPr>
      </w:pPr>
    </w:p>
    <w:p w14:paraId="2EC2DDB3" w14:textId="77777777" w:rsidR="00B771A6" w:rsidRPr="007F1602" w:rsidRDefault="00B771A6" w:rsidP="005940B9">
      <w:pPr>
        <w:pStyle w:val="Estilo2"/>
        <w:spacing w:before="100" w:beforeAutospacing="1" w:after="100" w:afterAutospacing="1" w:line="360" w:lineRule="auto"/>
        <w:ind w:left="0" w:right="0"/>
        <w:rPr>
          <w:rFonts w:cs="Arial"/>
          <w:color w:val="000000"/>
          <w:sz w:val="24"/>
        </w:rPr>
      </w:pPr>
    </w:p>
    <w:p w14:paraId="04BFF1AD" w14:textId="77777777" w:rsidR="00B771A6" w:rsidRPr="007F1602" w:rsidRDefault="00B771A6" w:rsidP="005940B9">
      <w:pPr>
        <w:pStyle w:val="Estilo2"/>
        <w:spacing w:before="100" w:beforeAutospacing="1" w:after="100" w:afterAutospacing="1" w:line="360" w:lineRule="auto"/>
        <w:ind w:left="0" w:right="0"/>
        <w:rPr>
          <w:rFonts w:cs="Arial"/>
          <w:color w:val="000000"/>
          <w:sz w:val="24"/>
        </w:rPr>
      </w:pPr>
    </w:p>
    <w:p w14:paraId="52A71E90" w14:textId="77777777" w:rsidR="00B771A6" w:rsidRPr="007F1602" w:rsidRDefault="00B771A6" w:rsidP="005940B9">
      <w:pPr>
        <w:pStyle w:val="Estilo2"/>
        <w:spacing w:before="100" w:beforeAutospacing="1" w:after="100" w:afterAutospacing="1" w:line="360" w:lineRule="auto"/>
        <w:ind w:left="0" w:right="0"/>
        <w:rPr>
          <w:rFonts w:cs="Arial"/>
          <w:color w:val="000000"/>
          <w:sz w:val="24"/>
        </w:rPr>
      </w:pPr>
    </w:p>
    <w:p w14:paraId="704C544C" w14:textId="77777777" w:rsidR="00B771A6" w:rsidRPr="007F1602" w:rsidRDefault="00B771A6" w:rsidP="005940B9">
      <w:pPr>
        <w:pStyle w:val="Estilo2"/>
        <w:spacing w:before="100" w:beforeAutospacing="1" w:after="100" w:afterAutospacing="1" w:line="360" w:lineRule="auto"/>
        <w:ind w:left="0" w:right="0"/>
        <w:rPr>
          <w:rFonts w:cs="Arial"/>
          <w:color w:val="000000"/>
          <w:sz w:val="24"/>
        </w:rPr>
      </w:pPr>
    </w:p>
    <w:p w14:paraId="3B4AED95" w14:textId="77777777" w:rsidR="00B771A6" w:rsidRPr="007F1602" w:rsidRDefault="00B771A6" w:rsidP="005940B9">
      <w:pPr>
        <w:pStyle w:val="Estilo2"/>
        <w:spacing w:before="100" w:beforeAutospacing="1" w:after="100" w:afterAutospacing="1" w:line="360" w:lineRule="auto"/>
        <w:ind w:left="0" w:right="0"/>
        <w:rPr>
          <w:rFonts w:cs="Arial"/>
          <w:color w:val="000000"/>
          <w:sz w:val="24"/>
        </w:rPr>
      </w:pPr>
    </w:p>
    <w:p w14:paraId="44893E47" w14:textId="77777777" w:rsidR="00B771A6" w:rsidRPr="007F1602" w:rsidRDefault="00B771A6" w:rsidP="005940B9">
      <w:pPr>
        <w:pStyle w:val="Estilo2"/>
        <w:spacing w:before="100" w:beforeAutospacing="1" w:after="100" w:afterAutospacing="1" w:line="360" w:lineRule="auto"/>
        <w:ind w:left="0" w:right="0"/>
        <w:rPr>
          <w:rFonts w:cs="Arial"/>
          <w:color w:val="000000"/>
          <w:sz w:val="24"/>
        </w:rPr>
      </w:pPr>
    </w:p>
    <w:p w14:paraId="6026F8C4" w14:textId="77777777" w:rsidR="00B771A6" w:rsidRPr="00B771A6" w:rsidRDefault="00B771A6" w:rsidP="005940B9">
      <w:pPr>
        <w:spacing w:before="100" w:beforeAutospacing="1" w:after="100" w:afterAutospacing="1" w:line="360" w:lineRule="auto"/>
        <w:jc w:val="both"/>
        <w:rPr>
          <w:rFonts w:ascii="Arial" w:eastAsia="Arial" w:hAnsi="Arial" w:cs="Arial"/>
          <w:bCs/>
          <w:color w:val="000000" w:themeColor="text1"/>
        </w:rPr>
      </w:pPr>
      <w:r w:rsidRPr="004A751D">
        <w:rPr>
          <w:rFonts w:ascii="Arial" w:eastAsia="Arial" w:hAnsi="Arial" w:cs="Arial"/>
          <w:bCs/>
          <w:color w:val="000000" w:themeColor="text1"/>
          <w:sz w:val="24"/>
          <w:szCs w:val="24"/>
        </w:rPr>
        <w:t xml:space="preserve">Agradecemos a todos que nos apoiaram e nos ajudaram para chegarmos até aqui, especialmente </w:t>
      </w:r>
      <w:r w:rsidR="006145FF">
        <w:rPr>
          <w:rFonts w:ascii="Arial" w:eastAsia="Arial" w:hAnsi="Arial" w:cs="Arial"/>
          <w:bCs/>
          <w:color w:val="000000" w:themeColor="text1"/>
          <w:sz w:val="24"/>
          <w:szCs w:val="24"/>
        </w:rPr>
        <w:t>...</w:t>
      </w:r>
      <w:r w:rsidRPr="00B771A6">
        <w:rPr>
          <w:rFonts w:ascii="Arial" w:eastAsia="Arial" w:hAnsi="Arial" w:cs="Arial"/>
          <w:bCs/>
          <w:color w:val="000000" w:themeColor="text1"/>
        </w:rPr>
        <w:t>.</w:t>
      </w:r>
    </w:p>
    <w:p w14:paraId="52226246" w14:textId="77777777" w:rsidR="00B771A6" w:rsidRPr="00B771A6" w:rsidRDefault="00B771A6" w:rsidP="005940B9">
      <w:pPr>
        <w:spacing w:line="360" w:lineRule="auto"/>
        <w:rPr>
          <w:rFonts w:ascii="Arial" w:eastAsia="Arial" w:hAnsi="Arial" w:cs="Arial"/>
          <w:bCs/>
          <w:sz w:val="24"/>
          <w:szCs w:val="24"/>
        </w:rPr>
      </w:pPr>
      <w:r w:rsidRPr="00B771A6">
        <w:rPr>
          <w:rFonts w:ascii="Arial" w:eastAsia="Arial" w:hAnsi="Arial" w:cs="Arial"/>
          <w:bCs/>
          <w:sz w:val="24"/>
          <w:szCs w:val="24"/>
        </w:rPr>
        <w:br w:type="page"/>
      </w:r>
    </w:p>
    <w:p w14:paraId="0C2106ED" w14:textId="77777777" w:rsidR="00B771A6" w:rsidRDefault="00B771A6" w:rsidP="005940B9">
      <w:pPr>
        <w:autoSpaceDE w:val="0"/>
        <w:autoSpaceDN w:val="0"/>
        <w:adjustRightInd w:val="0"/>
        <w:spacing w:before="30" w:after="30" w:line="360" w:lineRule="auto"/>
        <w:jc w:val="center"/>
        <w:rPr>
          <w:rFonts w:ascii="Arial" w:eastAsia="Arial" w:hAnsi="Arial" w:cs="Arial"/>
          <w:b/>
          <w:sz w:val="24"/>
          <w:szCs w:val="24"/>
        </w:rPr>
      </w:pPr>
      <w:r w:rsidRPr="007F1602">
        <w:rPr>
          <w:rFonts w:ascii="Arial" w:eastAsia="Arial" w:hAnsi="Arial" w:cs="Arial"/>
          <w:b/>
          <w:sz w:val="24"/>
          <w:szCs w:val="24"/>
        </w:rPr>
        <w:lastRenderedPageBreak/>
        <w:t>RESUMO</w:t>
      </w:r>
    </w:p>
    <w:p w14:paraId="6A13705C" w14:textId="77777777" w:rsidR="00B771A6" w:rsidRPr="007F1602" w:rsidRDefault="00B771A6" w:rsidP="005940B9">
      <w:pPr>
        <w:autoSpaceDE w:val="0"/>
        <w:autoSpaceDN w:val="0"/>
        <w:adjustRightInd w:val="0"/>
        <w:spacing w:before="30" w:after="30" w:line="360" w:lineRule="auto"/>
        <w:rPr>
          <w:rFonts w:ascii="Arial" w:hAnsi="Arial" w:cs="Arial"/>
          <w:b/>
          <w:bCs/>
          <w:sz w:val="23"/>
          <w:szCs w:val="23"/>
        </w:rPr>
      </w:pPr>
    </w:p>
    <w:p w14:paraId="06CA7774" w14:textId="77777777" w:rsidR="0074692E" w:rsidRPr="009805B7" w:rsidRDefault="0074692E" w:rsidP="0001306A">
      <w:pPr>
        <w:pStyle w:val="SemEspaamento"/>
      </w:pPr>
      <w:r w:rsidRPr="009805B7">
        <w:t>Estudantes de graduação, Ciência da Computação ou cursos similares, muitas vezes enfrentam dificuldades quando necessitam testar seu conhecimento de forma prática e objetiva sobre um assunto específico do seu campo de atuação. Assim, muitas vezes os estudante acabam recorrendo a extensos questionários de livros, apostilas ou exercícios online que muitas vezes não atendem a sua necessidade específica, resultando em um déficit no aprendizado. Neste ponto, o objetivo deste trabalho é desenvolver uma plataforma onde um docente poderá criar questionário que atendam a necessidade de seus alunos, e onde os alunos após responderem o questionário, terão a oportunidade de testar seu aprendizado de forma prática. A princípio, a plataforma abordará apenas atividades relacionadas ao aprendizado de HTML</w:t>
      </w:r>
      <w:r>
        <w:rPr>
          <w:rStyle w:val="normaltextrun"/>
          <w:rFonts w:ascii="Calibri" w:hAnsi="Calibri"/>
        </w:rPr>
        <w:t>. </w:t>
      </w:r>
      <w:r>
        <w:rPr>
          <w:rStyle w:val="eop"/>
          <w:rFonts w:ascii="Calibri" w:hAnsi="Calibri"/>
        </w:rPr>
        <w:t> </w:t>
      </w:r>
    </w:p>
    <w:p w14:paraId="2055648D" w14:textId="77777777" w:rsidR="00B771A6" w:rsidRPr="00E4191B" w:rsidRDefault="00B771A6" w:rsidP="0001306A">
      <w:pPr>
        <w:pStyle w:val="SemEspaamento"/>
      </w:pPr>
    </w:p>
    <w:p w14:paraId="06FF2CAC" w14:textId="77777777" w:rsidR="00B771A6" w:rsidRPr="00E4191B" w:rsidRDefault="00B771A6" w:rsidP="0001306A">
      <w:pPr>
        <w:pStyle w:val="SemEspaamento"/>
      </w:pPr>
    </w:p>
    <w:p w14:paraId="066185D9" w14:textId="77777777" w:rsidR="00B771A6" w:rsidRPr="00E4191B" w:rsidRDefault="00B771A6" w:rsidP="0001306A">
      <w:pPr>
        <w:pStyle w:val="SemEspaamento"/>
      </w:pPr>
    </w:p>
    <w:p w14:paraId="6658949F" w14:textId="77777777" w:rsidR="00B771A6" w:rsidRPr="00376F37" w:rsidRDefault="00B771A6" w:rsidP="0001306A">
      <w:pPr>
        <w:pStyle w:val="SemEspaamento"/>
        <w:rPr>
          <w:sz w:val="28"/>
          <w:szCs w:val="28"/>
        </w:rPr>
      </w:pPr>
      <w:r w:rsidRPr="00376F37">
        <w:t>Palavras chave</w:t>
      </w:r>
      <w:r w:rsidR="007D6287">
        <w:t>s</w:t>
      </w:r>
      <w:r w:rsidRPr="00376F37">
        <w:t>:</w:t>
      </w:r>
      <w:r w:rsidR="00376F37" w:rsidRPr="00376F37">
        <w:t xml:space="preserve"> HTML, php, M</w:t>
      </w:r>
      <w:r w:rsidR="00376F37">
        <w:t xml:space="preserve">ysql, Diagrama, </w:t>
      </w:r>
      <w:r w:rsidR="00F81EE5">
        <w:t>XAMPP</w:t>
      </w:r>
      <w:r w:rsidR="00376F37">
        <w:t>, phpMyadmin</w:t>
      </w:r>
    </w:p>
    <w:p w14:paraId="6F4A79D7" w14:textId="77777777" w:rsidR="00B771A6" w:rsidRPr="00376F37" w:rsidRDefault="00B771A6" w:rsidP="005940B9">
      <w:pPr>
        <w:autoSpaceDE w:val="0"/>
        <w:autoSpaceDN w:val="0"/>
        <w:adjustRightInd w:val="0"/>
        <w:spacing w:line="360" w:lineRule="auto"/>
        <w:rPr>
          <w:rFonts w:ascii="Arial" w:eastAsia="Arial" w:hAnsi="Arial" w:cs="Arial"/>
          <w:b/>
          <w:bCs/>
          <w:sz w:val="28"/>
          <w:szCs w:val="28"/>
        </w:rPr>
      </w:pPr>
    </w:p>
    <w:p w14:paraId="17312465" w14:textId="77777777" w:rsidR="00B771A6" w:rsidRPr="00376F37" w:rsidRDefault="00B771A6" w:rsidP="005940B9">
      <w:pPr>
        <w:autoSpaceDE w:val="0"/>
        <w:autoSpaceDN w:val="0"/>
        <w:adjustRightInd w:val="0"/>
        <w:spacing w:line="360" w:lineRule="auto"/>
        <w:rPr>
          <w:rFonts w:ascii="Arial" w:eastAsia="Arial" w:hAnsi="Arial" w:cs="Arial"/>
          <w:b/>
          <w:bCs/>
          <w:sz w:val="28"/>
          <w:szCs w:val="28"/>
        </w:rPr>
      </w:pPr>
    </w:p>
    <w:p w14:paraId="534DF0C3" w14:textId="77777777" w:rsidR="00B771A6" w:rsidRPr="00376F37" w:rsidRDefault="00B771A6" w:rsidP="005940B9">
      <w:pPr>
        <w:autoSpaceDE w:val="0"/>
        <w:autoSpaceDN w:val="0"/>
        <w:adjustRightInd w:val="0"/>
        <w:spacing w:line="360" w:lineRule="auto"/>
        <w:rPr>
          <w:rFonts w:ascii="Arial" w:eastAsia="Arial" w:hAnsi="Arial" w:cs="Arial"/>
          <w:b/>
          <w:bCs/>
          <w:sz w:val="28"/>
          <w:szCs w:val="28"/>
        </w:rPr>
      </w:pPr>
    </w:p>
    <w:p w14:paraId="701A39E9" w14:textId="77777777" w:rsidR="00B771A6" w:rsidRPr="00376F37" w:rsidRDefault="00B771A6" w:rsidP="005940B9">
      <w:pPr>
        <w:rPr>
          <w:rFonts w:ascii="Arial" w:hAnsi="Arial" w:cs="Arial"/>
          <w:b/>
          <w:bCs/>
          <w:sz w:val="24"/>
          <w:szCs w:val="24"/>
        </w:rPr>
      </w:pPr>
      <w:r w:rsidRPr="00376F37">
        <w:rPr>
          <w:rFonts w:ascii="Arial" w:hAnsi="Arial" w:cs="Arial"/>
          <w:b/>
          <w:bCs/>
          <w:sz w:val="24"/>
          <w:szCs w:val="24"/>
        </w:rPr>
        <w:br w:type="page"/>
      </w:r>
    </w:p>
    <w:p w14:paraId="392C8E04" w14:textId="77777777" w:rsidR="00B771A6" w:rsidRPr="00376F37" w:rsidRDefault="00B771A6" w:rsidP="005940B9">
      <w:pPr>
        <w:autoSpaceDE w:val="0"/>
        <w:autoSpaceDN w:val="0"/>
        <w:adjustRightInd w:val="0"/>
        <w:spacing w:line="360" w:lineRule="auto"/>
        <w:rPr>
          <w:rFonts w:ascii="Arial" w:hAnsi="Arial" w:cs="Arial"/>
          <w:b/>
          <w:bCs/>
          <w:sz w:val="24"/>
          <w:szCs w:val="24"/>
        </w:rPr>
      </w:pPr>
    </w:p>
    <w:p w14:paraId="7D50F85B" w14:textId="77777777" w:rsidR="00B771A6" w:rsidRPr="003A633F" w:rsidRDefault="00B771A6" w:rsidP="005940B9">
      <w:pPr>
        <w:autoSpaceDE w:val="0"/>
        <w:autoSpaceDN w:val="0"/>
        <w:adjustRightInd w:val="0"/>
        <w:spacing w:before="30" w:after="0" w:line="360" w:lineRule="auto"/>
        <w:jc w:val="center"/>
        <w:rPr>
          <w:rFonts w:ascii="Arial" w:hAnsi="Arial" w:cs="Arial"/>
          <w:b/>
          <w:bCs/>
          <w:sz w:val="23"/>
          <w:szCs w:val="23"/>
          <w:lang w:val="en-US"/>
        </w:rPr>
      </w:pPr>
      <w:r w:rsidRPr="003A633F">
        <w:rPr>
          <w:rFonts w:ascii="Arial" w:eastAsia="Arial" w:hAnsi="Arial" w:cs="Arial"/>
          <w:b/>
          <w:sz w:val="24"/>
          <w:szCs w:val="24"/>
          <w:lang w:val="en-US"/>
        </w:rPr>
        <w:t>ABSTRACT</w:t>
      </w:r>
    </w:p>
    <w:p w14:paraId="2654B126" w14:textId="77777777" w:rsidR="00B771A6" w:rsidRPr="003A633F" w:rsidRDefault="00B771A6" w:rsidP="0001306A">
      <w:pPr>
        <w:pStyle w:val="SemEspaamento"/>
        <w:rPr>
          <w:lang w:val="en-US"/>
        </w:rPr>
      </w:pPr>
    </w:p>
    <w:p w14:paraId="1A1CBC79" w14:textId="77777777" w:rsidR="006145FF" w:rsidRPr="0074692E" w:rsidRDefault="00627A9F" w:rsidP="0001306A">
      <w:pPr>
        <w:pStyle w:val="SemEspaamento"/>
        <w:rPr>
          <w:lang w:val="en-US"/>
        </w:rPr>
      </w:pPr>
      <w:r w:rsidRPr="0074692E">
        <w:rPr>
          <w:lang w:val="en-US"/>
        </w:rPr>
        <w:br/>
      </w:r>
      <w:r w:rsidR="0074692E" w:rsidRPr="0074692E">
        <w:rPr>
          <w:lang w:val="en-US"/>
        </w:rPr>
        <w:t>Undergraduate students, Computer Science or similar courses often face difficulties when they need to test their knowledge in a practical and objective way on a specific subject in their field of expertise. Thus, students often end up resorting to extensive questionnaires from books, handouts or online exercises that often do not meet their specific needs, resulting in a learning deficit. At this point, the objective of this work is to develop a platform where a teacher can create a questionnaire that meets the needs of their students, and where students, after answering the questionnaire, will have the opportunity to test their learning in a practical way. At first, the platform will only cover activities related to learning HTML.</w:t>
      </w:r>
    </w:p>
    <w:p w14:paraId="5B77343D" w14:textId="77777777" w:rsidR="00B771A6" w:rsidRPr="0074692E" w:rsidRDefault="00B771A6" w:rsidP="0001306A">
      <w:pPr>
        <w:pStyle w:val="SemEspaamento"/>
        <w:rPr>
          <w:lang w:val="en-US"/>
        </w:rPr>
      </w:pPr>
    </w:p>
    <w:p w14:paraId="071BF08A" w14:textId="77777777" w:rsidR="00B771A6" w:rsidRPr="0074692E" w:rsidRDefault="00B771A6" w:rsidP="0001306A">
      <w:pPr>
        <w:pStyle w:val="SemEspaamento"/>
        <w:rPr>
          <w:lang w:val="en-US"/>
        </w:rPr>
      </w:pPr>
    </w:p>
    <w:p w14:paraId="55E79295" w14:textId="77777777" w:rsidR="00E201F1" w:rsidRPr="0074692E" w:rsidRDefault="00E201F1" w:rsidP="0001306A">
      <w:pPr>
        <w:pStyle w:val="SemEspaamento"/>
        <w:rPr>
          <w:lang w:val="en-US"/>
        </w:rPr>
      </w:pPr>
    </w:p>
    <w:p w14:paraId="2FEF3DAA" w14:textId="77777777" w:rsidR="00E201F1" w:rsidRPr="0074692E" w:rsidRDefault="00E201F1" w:rsidP="0001306A">
      <w:pPr>
        <w:pStyle w:val="SemEspaamento"/>
        <w:rPr>
          <w:lang w:val="en-US"/>
        </w:rPr>
      </w:pPr>
    </w:p>
    <w:p w14:paraId="081D6CF1" w14:textId="77777777" w:rsidR="00B771A6" w:rsidRPr="007D6287" w:rsidRDefault="00B771A6" w:rsidP="0001306A">
      <w:pPr>
        <w:pStyle w:val="SemEspaamento"/>
        <w:rPr>
          <w:lang w:val="en-US"/>
        </w:rPr>
      </w:pPr>
      <w:r w:rsidRPr="007D6287">
        <w:rPr>
          <w:b/>
          <w:lang w:val="en-US"/>
        </w:rPr>
        <w:t xml:space="preserve">Keywords: </w:t>
      </w:r>
      <w:r w:rsidR="007D6287" w:rsidRPr="007D6287">
        <w:rPr>
          <w:lang w:val="en-US"/>
        </w:rPr>
        <w:t xml:space="preserve">HTML, php, Mysql, </w:t>
      </w:r>
      <w:r w:rsidR="007D6287">
        <w:rPr>
          <w:lang w:val="en-US"/>
        </w:rPr>
        <w:t>Diagram</w:t>
      </w:r>
      <w:r w:rsidR="007D6287" w:rsidRPr="007D6287">
        <w:rPr>
          <w:lang w:val="en-US"/>
        </w:rPr>
        <w:t xml:space="preserve">, </w:t>
      </w:r>
      <w:r w:rsidR="00F81EE5">
        <w:rPr>
          <w:lang w:val="en-US"/>
        </w:rPr>
        <w:t>XAMPP</w:t>
      </w:r>
      <w:r w:rsidR="007D6287" w:rsidRPr="007D6287">
        <w:rPr>
          <w:lang w:val="en-US"/>
        </w:rPr>
        <w:t>, phpMyadmin</w:t>
      </w:r>
    </w:p>
    <w:p w14:paraId="6BE90648" w14:textId="77777777" w:rsidR="00B771A6" w:rsidRPr="007D6287" w:rsidRDefault="00B771A6" w:rsidP="0001306A">
      <w:pPr>
        <w:pStyle w:val="SemEspaamento"/>
        <w:rPr>
          <w:lang w:val="en-US"/>
        </w:rPr>
      </w:pPr>
    </w:p>
    <w:p w14:paraId="65A2E2DA" w14:textId="77777777" w:rsidR="00B771A6" w:rsidRPr="007D6287" w:rsidRDefault="00B771A6" w:rsidP="0001306A">
      <w:pPr>
        <w:pStyle w:val="SemEspaamento"/>
        <w:rPr>
          <w:lang w:val="en-US"/>
        </w:rPr>
      </w:pPr>
    </w:p>
    <w:p w14:paraId="34E5B836" w14:textId="77777777" w:rsidR="00B771A6" w:rsidRPr="007D6287" w:rsidRDefault="00B771A6" w:rsidP="0001306A">
      <w:pPr>
        <w:pStyle w:val="SemEspaamento"/>
        <w:rPr>
          <w:lang w:val="en-US"/>
        </w:rPr>
      </w:pPr>
    </w:p>
    <w:p w14:paraId="6BD8C27C" w14:textId="77777777" w:rsidR="00B771A6" w:rsidRPr="007D6287" w:rsidRDefault="00B771A6" w:rsidP="0001306A">
      <w:pPr>
        <w:pStyle w:val="SemEspaamento"/>
        <w:rPr>
          <w:lang w:val="en-US"/>
        </w:rPr>
      </w:pPr>
    </w:p>
    <w:p w14:paraId="75AA0B33" w14:textId="77777777" w:rsidR="00B771A6" w:rsidRPr="007D6287" w:rsidRDefault="00B771A6" w:rsidP="0001306A">
      <w:pPr>
        <w:pStyle w:val="SemEspaamento"/>
        <w:rPr>
          <w:lang w:val="en-US"/>
        </w:rPr>
      </w:pPr>
    </w:p>
    <w:p w14:paraId="177CA2FC" w14:textId="77777777" w:rsidR="00B771A6" w:rsidRPr="007D6287" w:rsidRDefault="00B771A6" w:rsidP="0001306A">
      <w:pPr>
        <w:pStyle w:val="SemEspaamento"/>
        <w:rPr>
          <w:lang w:val="en-US"/>
        </w:rPr>
      </w:pPr>
    </w:p>
    <w:p w14:paraId="23854FFA" w14:textId="77777777" w:rsidR="00B771A6" w:rsidRPr="007D6287" w:rsidRDefault="00B771A6" w:rsidP="0001306A">
      <w:pPr>
        <w:pStyle w:val="SemEspaamento"/>
        <w:rPr>
          <w:lang w:val="en-US"/>
        </w:rPr>
      </w:pPr>
    </w:p>
    <w:p w14:paraId="4C59E6A9" w14:textId="77777777" w:rsidR="00B771A6" w:rsidRPr="007D6287" w:rsidRDefault="00B771A6" w:rsidP="0001306A">
      <w:pPr>
        <w:pStyle w:val="SemEspaamento"/>
        <w:rPr>
          <w:lang w:val="en-US"/>
        </w:rPr>
      </w:pPr>
    </w:p>
    <w:p w14:paraId="2FF2CE1E" w14:textId="77777777" w:rsidR="00B771A6" w:rsidRPr="007D6287" w:rsidRDefault="00B771A6" w:rsidP="0001306A">
      <w:pPr>
        <w:pStyle w:val="SemEspaamento"/>
        <w:rPr>
          <w:lang w:val="en-US"/>
        </w:rPr>
      </w:pPr>
    </w:p>
    <w:p w14:paraId="10DA1DE2" w14:textId="77777777" w:rsidR="00B771A6" w:rsidRPr="007D6287" w:rsidRDefault="00B771A6" w:rsidP="0001306A">
      <w:pPr>
        <w:pStyle w:val="SemEspaamento"/>
        <w:rPr>
          <w:lang w:val="en-US"/>
        </w:rPr>
      </w:pPr>
    </w:p>
    <w:p w14:paraId="1AB9176F" w14:textId="77777777" w:rsidR="00B771A6" w:rsidRPr="007D6287" w:rsidRDefault="00B771A6" w:rsidP="0001306A">
      <w:pPr>
        <w:pStyle w:val="SemEspaamento"/>
        <w:rPr>
          <w:lang w:val="en-US"/>
        </w:rPr>
      </w:pPr>
    </w:p>
    <w:p w14:paraId="49C4B6DE" w14:textId="77777777" w:rsidR="00B771A6" w:rsidRPr="007D6287" w:rsidRDefault="00B771A6" w:rsidP="0001306A">
      <w:pPr>
        <w:pStyle w:val="SemEspaamento"/>
        <w:rPr>
          <w:lang w:val="en-US"/>
        </w:rPr>
      </w:pPr>
    </w:p>
    <w:p w14:paraId="1AA84FAC" w14:textId="77777777" w:rsidR="00B771A6" w:rsidRPr="007D6287" w:rsidRDefault="00B771A6" w:rsidP="0001306A">
      <w:pPr>
        <w:pStyle w:val="SemEspaamento"/>
        <w:rPr>
          <w:lang w:val="en-US"/>
        </w:rPr>
      </w:pPr>
    </w:p>
    <w:p w14:paraId="460537F9" w14:textId="77777777" w:rsidR="00B771A6" w:rsidRPr="007D6287" w:rsidRDefault="00B771A6" w:rsidP="0001306A">
      <w:pPr>
        <w:pStyle w:val="SemEspaamento"/>
        <w:rPr>
          <w:lang w:val="en-US"/>
        </w:rPr>
      </w:pPr>
    </w:p>
    <w:p w14:paraId="51413807" w14:textId="77777777" w:rsidR="00B771A6" w:rsidRPr="007D6287" w:rsidRDefault="00B771A6" w:rsidP="0001306A">
      <w:pPr>
        <w:pStyle w:val="SemEspaamento"/>
        <w:rPr>
          <w:lang w:val="en-US"/>
        </w:rPr>
      </w:pPr>
    </w:p>
    <w:p w14:paraId="4E0F45F3" w14:textId="77777777" w:rsidR="00B771A6" w:rsidRPr="007D6287" w:rsidRDefault="00B771A6" w:rsidP="0001306A">
      <w:pPr>
        <w:pStyle w:val="SemEspaamento"/>
        <w:rPr>
          <w:lang w:val="en-US"/>
        </w:rPr>
      </w:pPr>
    </w:p>
    <w:p w14:paraId="3AFB5A36" w14:textId="77777777" w:rsidR="00B771A6" w:rsidRPr="007D6287" w:rsidRDefault="00B771A6" w:rsidP="0001306A">
      <w:pPr>
        <w:pStyle w:val="SemEspaamento"/>
        <w:rPr>
          <w:lang w:val="en-US"/>
        </w:rPr>
      </w:pPr>
    </w:p>
    <w:p w14:paraId="57C0A8C6" w14:textId="77777777" w:rsidR="00617920" w:rsidRDefault="00B771A6" w:rsidP="00293ED2">
      <w:pPr>
        <w:autoSpaceDE w:val="0"/>
        <w:autoSpaceDN w:val="0"/>
        <w:adjustRightInd w:val="0"/>
        <w:spacing w:line="360" w:lineRule="auto"/>
        <w:jc w:val="center"/>
        <w:rPr>
          <w:noProof/>
        </w:rPr>
      </w:pPr>
      <w:r w:rsidRPr="00CA1AB0">
        <w:rPr>
          <w:rFonts w:ascii="Arial" w:eastAsia="Arial" w:hAnsi="Arial" w:cs="Arial"/>
          <w:b/>
          <w:bCs/>
          <w:color w:val="000000" w:themeColor="text1"/>
          <w:sz w:val="24"/>
          <w:szCs w:val="24"/>
        </w:rPr>
        <w:t>LISTA DE ILUSTRAÇÕES</w:t>
      </w:r>
      <w:r w:rsidR="002D1D88" w:rsidRPr="00CA1AB0">
        <w:rPr>
          <w:rFonts w:ascii="Arial" w:eastAsia="Arial" w:hAnsi="Arial" w:cs="Arial"/>
          <w:b/>
          <w:bCs/>
          <w:color w:val="000000" w:themeColor="text1"/>
          <w:sz w:val="24"/>
          <w:szCs w:val="24"/>
        </w:rPr>
        <w:fldChar w:fldCharType="begin"/>
      </w:r>
      <w:r w:rsidR="00293ED2" w:rsidRPr="00CA1AB0">
        <w:rPr>
          <w:rFonts w:ascii="Arial" w:eastAsia="Arial" w:hAnsi="Arial" w:cs="Arial"/>
          <w:b/>
          <w:bCs/>
          <w:color w:val="000000" w:themeColor="text1"/>
          <w:sz w:val="24"/>
          <w:szCs w:val="24"/>
        </w:rPr>
        <w:instrText xml:space="preserve"> TOC \h \z \c "Figura" </w:instrText>
      </w:r>
      <w:r w:rsidR="002D1D88" w:rsidRPr="00CA1AB0">
        <w:rPr>
          <w:rFonts w:ascii="Arial" w:eastAsia="Arial" w:hAnsi="Arial" w:cs="Arial"/>
          <w:b/>
          <w:bCs/>
          <w:color w:val="000000" w:themeColor="text1"/>
          <w:sz w:val="24"/>
          <w:szCs w:val="24"/>
        </w:rPr>
        <w:fldChar w:fldCharType="separate"/>
      </w:r>
    </w:p>
    <w:p w14:paraId="1517A7FF" w14:textId="6E4E540B" w:rsidR="00617920" w:rsidRDefault="00955126">
      <w:pPr>
        <w:pStyle w:val="ndicedeilustraes"/>
        <w:tabs>
          <w:tab w:val="right" w:leader="dot" w:pos="9061"/>
        </w:tabs>
        <w:rPr>
          <w:rFonts w:asciiTheme="minorHAnsi" w:eastAsiaTheme="minorEastAsia" w:hAnsiTheme="minorHAnsi" w:cstheme="minorBidi"/>
          <w:noProof/>
          <w:sz w:val="22"/>
          <w:szCs w:val="22"/>
        </w:rPr>
      </w:pPr>
      <w:hyperlink r:id="rId11" w:anchor="_Toc89413732" w:history="1">
        <w:r w:rsidR="00617920" w:rsidRPr="00114A79">
          <w:rPr>
            <w:rStyle w:val="Hyperlink"/>
            <w:noProof/>
          </w:rPr>
          <w:t>Figura 1 - Servidor web</w:t>
        </w:r>
        <w:r w:rsidR="00617920">
          <w:rPr>
            <w:noProof/>
            <w:webHidden/>
          </w:rPr>
          <w:tab/>
        </w:r>
        <w:r w:rsidR="002D1D88">
          <w:rPr>
            <w:noProof/>
            <w:webHidden/>
          </w:rPr>
          <w:fldChar w:fldCharType="begin"/>
        </w:r>
        <w:r w:rsidR="00617920">
          <w:rPr>
            <w:noProof/>
            <w:webHidden/>
          </w:rPr>
          <w:instrText xml:space="preserve"> PAGEREF _Toc89413732 \h </w:instrText>
        </w:r>
        <w:r w:rsidR="002D1D88">
          <w:rPr>
            <w:noProof/>
            <w:webHidden/>
          </w:rPr>
        </w:r>
        <w:r w:rsidR="002D1D88">
          <w:rPr>
            <w:noProof/>
            <w:webHidden/>
          </w:rPr>
          <w:fldChar w:fldCharType="separate"/>
        </w:r>
        <w:r w:rsidR="00456ECC">
          <w:rPr>
            <w:noProof/>
            <w:webHidden/>
          </w:rPr>
          <w:t>12</w:t>
        </w:r>
        <w:r w:rsidR="002D1D88">
          <w:rPr>
            <w:noProof/>
            <w:webHidden/>
          </w:rPr>
          <w:fldChar w:fldCharType="end"/>
        </w:r>
      </w:hyperlink>
    </w:p>
    <w:p w14:paraId="4794A2F9" w14:textId="158600E9" w:rsidR="00617920" w:rsidRDefault="00955126">
      <w:pPr>
        <w:pStyle w:val="ndicedeilustraes"/>
        <w:tabs>
          <w:tab w:val="right" w:leader="dot" w:pos="9061"/>
        </w:tabs>
        <w:rPr>
          <w:rFonts w:asciiTheme="minorHAnsi" w:eastAsiaTheme="minorEastAsia" w:hAnsiTheme="minorHAnsi" w:cstheme="minorBidi"/>
          <w:noProof/>
          <w:sz w:val="22"/>
          <w:szCs w:val="22"/>
        </w:rPr>
      </w:pPr>
      <w:hyperlink r:id="rId12" w:anchor="_Toc89413733" w:history="1">
        <w:r w:rsidR="00617920" w:rsidRPr="00114A79">
          <w:rPr>
            <w:rStyle w:val="Hyperlink"/>
            <w:noProof/>
          </w:rPr>
          <w:t>Figura 2 - Documento HTML</w:t>
        </w:r>
        <w:r w:rsidR="00617920">
          <w:rPr>
            <w:noProof/>
            <w:webHidden/>
          </w:rPr>
          <w:tab/>
        </w:r>
        <w:r w:rsidR="002D1D88">
          <w:rPr>
            <w:noProof/>
            <w:webHidden/>
          </w:rPr>
          <w:fldChar w:fldCharType="begin"/>
        </w:r>
        <w:r w:rsidR="00617920">
          <w:rPr>
            <w:noProof/>
            <w:webHidden/>
          </w:rPr>
          <w:instrText xml:space="preserve"> PAGEREF _Toc89413733 \h </w:instrText>
        </w:r>
        <w:r w:rsidR="002D1D88">
          <w:rPr>
            <w:noProof/>
            <w:webHidden/>
          </w:rPr>
        </w:r>
        <w:r w:rsidR="002D1D88">
          <w:rPr>
            <w:noProof/>
            <w:webHidden/>
          </w:rPr>
          <w:fldChar w:fldCharType="separate"/>
        </w:r>
        <w:r w:rsidR="00456ECC">
          <w:rPr>
            <w:noProof/>
            <w:webHidden/>
          </w:rPr>
          <w:t>14</w:t>
        </w:r>
        <w:r w:rsidR="002D1D88">
          <w:rPr>
            <w:noProof/>
            <w:webHidden/>
          </w:rPr>
          <w:fldChar w:fldCharType="end"/>
        </w:r>
      </w:hyperlink>
    </w:p>
    <w:p w14:paraId="2C3D1349" w14:textId="6346C311" w:rsidR="00617920" w:rsidRDefault="00955126">
      <w:pPr>
        <w:pStyle w:val="ndicedeilustraes"/>
        <w:tabs>
          <w:tab w:val="right" w:leader="dot" w:pos="9061"/>
        </w:tabs>
        <w:rPr>
          <w:rFonts w:asciiTheme="minorHAnsi" w:eastAsiaTheme="minorEastAsia" w:hAnsiTheme="minorHAnsi" w:cstheme="minorBidi"/>
          <w:noProof/>
          <w:sz w:val="22"/>
          <w:szCs w:val="22"/>
        </w:rPr>
      </w:pPr>
      <w:hyperlink r:id="rId13" w:anchor="_Toc89413734" w:history="1">
        <w:r w:rsidR="00617920" w:rsidRPr="00114A79">
          <w:rPr>
            <w:rStyle w:val="Hyperlink"/>
            <w:noProof/>
          </w:rPr>
          <w:t>Figura 3 - phpMyadmin</w:t>
        </w:r>
        <w:r w:rsidR="00617920">
          <w:rPr>
            <w:noProof/>
            <w:webHidden/>
          </w:rPr>
          <w:tab/>
        </w:r>
        <w:r w:rsidR="002D1D88">
          <w:rPr>
            <w:noProof/>
            <w:webHidden/>
          </w:rPr>
          <w:fldChar w:fldCharType="begin"/>
        </w:r>
        <w:r w:rsidR="00617920">
          <w:rPr>
            <w:noProof/>
            <w:webHidden/>
          </w:rPr>
          <w:instrText xml:space="preserve"> PAGEREF _Toc89413734 \h </w:instrText>
        </w:r>
        <w:r w:rsidR="002D1D88">
          <w:rPr>
            <w:noProof/>
            <w:webHidden/>
          </w:rPr>
        </w:r>
        <w:r w:rsidR="002D1D88">
          <w:rPr>
            <w:noProof/>
            <w:webHidden/>
          </w:rPr>
          <w:fldChar w:fldCharType="separate"/>
        </w:r>
        <w:r w:rsidR="00456ECC">
          <w:rPr>
            <w:noProof/>
            <w:webHidden/>
          </w:rPr>
          <w:t>15</w:t>
        </w:r>
        <w:r w:rsidR="002D1D88">
          <w:rPr>
            <w:noProof/>
            <w:webHidden/>
          </w:rPr>
          <w:fldChar w:fldCharType="end"/>
        </w:r>
      </w:hyperlink>
    </w:p>
    <w:p w14:paraId="3E198F6B" w14:textId="693532C2" w:rsidR="00617920" w:rsidRDefault="00955126">
      <w:pPr>
        <w:pStyle w:val="ndicedeilustraes"/>
        <w:tabs>
          <w:tab w:val="right" w:leader="dot" w:pos="9061"/>
        </w:tabs>
        <w:rPr>
          <w:rFonts w:asciiTheme="minorHAnsi" w:eastAsiaTheme="minorEastAsia" w:hAnsiTheme="minorHAnsi" w:cstheme="minorBidi"/>
          <w:noProof/>
          <w:sz w:val="22"/>
          <w:szCs w:val="22"/>
        </w:rPr>
      </w:pPr>
      <w:hyperlink r:id="rId14" w:anchor="_Toc89413735" w:history="1">
        <w:r w:rsidR="00617920" w:rsidRPr="00114A79">
          <w:rPr>
            <w:rStyle w:val="Hyperlink"/>
            <w:noProof/>
          </w:rPr>
          <w:t xml:space="preserve">Figura 4 - Painel de controle do </w:t>
        </w:r>
        <w:r w:rsidR="00F81EE5">
          <w:rPr>
            <w:rStyle w:val="Hyperlink"/>
            <w:noProof/>
          </w:rPr>
          <w:t>XAMPP</w:t>
        </w:r>
        <w:r w:rsidR="00617920">
          <w:rPr>
            <w:noProof/>
            <w:webHidden/>
          </w:rPr>
          <w:tab/>
        </w:r>
        <w:r w:rsidR="002D1D88">
          <w:rPr>
            <w:noProof/>
            <w:webHidden/>
          </w:rPr>
          <w:fldChar w:fldCharType="begin"/>
        </w:r>
        <w:r w:rsidR="00617920">
          <w:rPr>
            <w:noProof/>
            <w:webHidden/>
          </w:rPr>
          <w:instrText xml:space="preserve"> PAGEREF _Toc89413735 \h </w:instrText>
        </w:r>
        <w:r w:rsidR="002D1D88">
          <w:rPr>
            <w:noProof/>
            <w:webHidden/>
          </w:rPr>
        </w:r>
        <w:r w:rsidR="002D1D88">
          <w:rPr>
            <w:noProof/>
            <w:webHidden/>
          </w:rPr>
          <w:fldChar w:fldCharType="separate"/>
        </w:r>
        <w:r w:rsidR="00456ECC">
          <w:rPr>
            <w:noProof/>
            <w:webHidden/>
          </w:rPr>
          <w:t>16</w:t>
        </w:r>
        <w:r w:rsidR="002D1D88">
          <w:rPr>
            <w:noProof/>
            <w:webHidden/>
          </w:rPr>
          <w:fldChar w:fldCharType="end"/>
        </w:r>
      </w:hyperlink>
    </w:p>
    <w:p w14:paraId="759FC2AD" w14:textId="629C60FD" w:rsidR="00617920" w:rsidRDefault="00955126">
      <w:pPr>
        <w:pStyle w:val="ndicedeilustraes"/>
        <w:tabs>
          <w:tab w:val="right" w:leader="dot" w:pos="9061"/>
        </w:tabs>
        <w:rPr>
          <w:rFonts w:asciiTheme="minorHAnsi" w:eastAsiaTheme="minorEastAsia" w:hAnsiTheme="minorHAnsi" w:cstheme="minorBidi"/>
          <w:noProof/>
          <w:sz w:val="22"/>
          <w:szCs w:val="22"/>
        </w:rPr>
      </w:pPr>
      <w:hyperlink r:id="rId15" w:anchor="_Toc89413736" w:history="1">
        <w:r w:rsidR="00617920" w:rsidRPr="00114A79">
          <w:rPr>
            <w:rStyle w:val="Hyperlink"/>
            <w:noProof/>
          </w:rPr>
          <w:t>Figura 5 – Tela desenvolvida em Javascript</w:t>
        </w:r>
        <w:r w:rsidR="00617920">
          <w:rPr>
            <w:noProof/>
            <w:webHidden/>
          </w:rPr>
          <w:tab/>
        </w:r>
        <w:r w:rsidR="002D1D88">
          <w:rPr>
            <w:noProof/>
            <w:webHidden/>
          </w:rPr>
          <w:fldChar w:fldCharType="begin"/>
        </w:r>
        <w:r w:rsidR="00617920">
          <w:rPr>
            <w:noProof/>
            <w:webHidden/>
          </w:rPr>
          <w:instrText xml:space="preserve"> PAGEREF _Toc89413736 \h </w:instrText>
        </w:r>
        <w:r w:rsidR="002D1D88">
          <w:rPr>
            <w:noProof/>
            <w:webHidden/>
          </w:rPr>
        </w:r>
        <w:r w:rsidR="002D1D88">
          <w:rPr>
            <w:noProof/>
            <w:webHidden/>
          </w:rPr>
          <w:fldChar w:fldCharType="separate"/>
        </w:r>
        <w:r w:rsidR="00456ECC">
          <w:rPr>
            <w:noProof/>
            <w:webHidden/>
          </w:rPr>
          <w:t>17</w:t>
        </w:r>
        <w:r w:rsidR="002D1D88">
          <w:rPr>
            <w:noProof/>
            <w:webHidden/>
          </w:rPr>
          <w:fldChar w:fldCharType="end"/>
        </w:r>
      </w:hyperlink>
    </w:p>
    <w:p w14:paraId="0CFC59A4" w14:textId="0AA8CF93" w:rsidR="00617920" w:rsidRDefault="00955126">
      <w:pPr>
        <w:pStyle w:val="ndicedeilustraes"/>
        <w:tabs>
          <w:tab w:val="right" w:leader="dot" w:pos="9061"/>
        </w:tabs>
        <w:rPr>
          <w:rFonts w:asciiTheme="minorHAnsi" w:eastAsiaTheme="minorEastAsia" w:hAnsiTheme="minorHAnsi" w:cstheme="minorBidi"/>
          <w:noProof/>
          <w:sz w:val="22"/>
          <w:szCs w:val="22"/>
        </w:rPr>
      </w:pPr>
      <w:hyperlink r:id="rId16" w:anchor="_Toc89413737" w:history="1">
        <w:r w:rsidR="00617920" w:rsidRPr="00114A79">
          <w:rPr>
            <w:rStyle w:val="Hyperlink"/>
            <w:noProof/>
          </w:rPr>
          <w:t>Figura 6 - Interação entre o PHP e o HTML</w:t>
        </w:r>
        <w:r w:rsidR="00617920">
          <w:rPr>
            <w:noProof/>
            <w:webHidden/>
          </w:rPr>
          <w:tab/>
        </w:r>
        <w:r w:rsidR="002D1D88">
          <w:rPr>
            <w:noProof/>
            <w:webHidden/>
          </w:rPr>
          <w:fldChar w:fldCharType="begin"/>
        </w:r>
        <w:r w:rsidR="00617920">
          <w:rPr>
            <w:noProof/>
            <w:webHidden/>
          </w:rPr>
          <w:instrText xml:space="preserve"> PAGEREF _Toc89413737 \h </w:instrText>
        </w:r>
        <w:r w:rsidR="002D1D88">
          <w:rPr>
            <w:noProof/>
            <w:webHidden/>
          </w:rPr>
        </w:r>
        <w:r w:rsidR="002D1D88">
          <w:rPr>
            <w:noProof/>
            <w:webHidden/>
          </w:rPr>
          <w:fldChar w:fldCharType="separate"/>
        </w:r>
        <w:r w:rsidR="00456ECC">
          <w:rPr>
            <w:noProof/>
            <w:webHidden/>
          </w:rPr>
          <w:t>19</w:t>
        </w:r>
        <w:r w:rsidR="002D1D88">
          <w:rPr>
            <w:noProof/>
            <w:webHidden/>
          </w:rPr>
          <w:fldChar w:fldCharType="end"/>
        </w:r>
      </w:hyperlink>
    </w:p>
    <w:p w14:paraId="4807A68B" w14:textId="0D83B0E6" w:rsidR="00617920" w:rsidRDefault="00955126">
      <w:pPr>
        <w:pStyle w:val="ndicedeilustraes"/>
        <w:tabs>
          <w:tab w:val="right" w:leader="dot" w:pos="9061"/>
        </w:tabs>
        <w:rPr>
          <w:rFonts w:asciiTheme="minorHAnsi" w:eastAsiaTheme="minorEastAsia" w:hAnsiTheme="minorHAnsi" w:cstheme="minorBidi"/>
          <w:noProof/>
          <w:sz w:val="22"/>
          <w:szCs w:val="22"/>
        </w:rPr>
      </w:pPr>
      <w:hyperlink r:id="rId17" w:anchor="_Toc89413738" w:history="1">
        <w:r w:rsidR="00617920" w:rsidRPr="00114A79">
          <w:rPr>
            <w:rStyle w:val="Hyperlink"/>
            <w:noProof/>
          </w:rPr>
          <w:t>Figura 7 - Tela de animação do login</w:t>
        </w:r>
        <w:r w:rsidR="00617920">
          <w:rPr>
            <w:noProof/>
            <w:webHidden/>
          </w:rPr>
          <w:tab/>
        </w:r>
        <w:r w:rsidR="002D1D88">
          <w:rPr>
            <w:noProof/>
            <w:webHidden/>
          </w:rPr>
          <w:fldChar w:fldCharType="begin"/>
        </w:r>
        <w:r w:rsidR="00617920">
          <w:rPr>
            <w:noProof/>
            <w:webHidden/>
          </w:rPr>
          <w:instrText xml:space="preserve"> PAGEREF _Toc89413738 \h </w:instrText>
        </w:r>
        <w:r w:rsidR="002D1D88">
          <w:rPr>
            <w:noProof/>
            <w:webHidden/>
          </w:rPr>
        </w:r>
        <w:r w:rsidR="002D1D88">
          <w:rPr>
            <w:noProof/>
            <w:webHidden/>
          </w:rPr>
          <w:fldChar w:fldCharType="separate"/>
        </w:r>
        <w:r w:rsidR="00456ECC">
          <w:rPr>
            <w:noProof/>
            <w:webHidden/>
          </w:rPr>
          <w:t>20</w:t>
        </w:r>
        <w:r w:rsidR="002D1D88">
          <w:rPr>
            <w:noProof/>
            <w:webHidden/>
          </w:rPr>
          <w:fldChar w:fldCharType="end"/>
        </w:r>
      </w:hyperlink>
    </w:p>
    <w:p w14:paraId="688D04A6" w14:textId="77777777" w:rsidR="00617920" w:rsidRDefault="00955126">
      <w:pPr>
        <w:pStyle w:val="ndicedeilustraes"/>
        <w:tabs>
          <w:tab w:val="right" w:leader="dot" w:pos="9061"/>
        </w:tabs>
        <w:rPr>
          <w:rFonts w:asciiTheme="minorHAnsi" w:eastAsiaTheme="minorEastAsia" w:hAnsiTheme="minorHAnsi" w:cstheme="minorBidi"/>
          <w:noProof/>
          <w:sz w:val="22"/>
          <w:szCs w:val="22"/>
        </w:rPr>
      </w:pPr>
      <w:hyperlink r:id="rId18" w:anchor="_Toc89413739" w:history="1">
        <w:r w:rsidR="00617920" w:rsidRPr="00114A79">
          <w:rPr>
            <w:rStyle w:val="Hyperlink"/>
            <w:noProof/>
          </w:rPr>
          <w:t>Figura 8 - Diagrama de caso de uso: Atividade de cada usuário</w:t>
        </w:r>
        <w:r w:rsidR="00617920">
          <w:rPr>
            <w:noProof/>
            <w:webHidden/>
          </w:rPr>
          <w:tab/>
          <w:t>22</w:t>
        </w:r>
      </w:hyperlink>
    </w:p>
    <w:p w14:paraId="04F85290" w14:textId="77777777" w:rsidR="00617920" w:rsidRDefault="00955126">
      <w:pPr>
        <w:pStyle w:val="ndicedeilustraes"/>
        <w:tabs>
          <w:tab w:val="right" w:leader="dot" w:pos="9061"/>
        </w:tabs>
        <w:rPr>
          <w:rFonts w:asciiTheme="minorHAnsi" w:eastAsiaTheme="minorEastAsia" w:hAnsiTheme="minorHAnsi" w:cstheme="minorBidi"/>
          <w:noProof/>
          <w:sz w:val="22"/>
          <w:szCs w:val="22"/>
        </w:rPr>
      </w:pPr>
      <w:hyperlink r:id="rId19" w:anchor="_Toc89413740" w:history="1">
        <w:r w:rsidR="00617920" w:rsidRPr="00114A79">
          <w:rPr>
            <w:rStyle w:val="Hyperlink"/>
            <w:noProof/>
          </w:rPr>
          <w:t>Figura 9 - Diagrama de classe</w:t>
        </w:r>
        <w:r w:rsidR="00617920">
          <w:rPr>
            <w:noProof/>
            <w:webHidden/>
          </w:rPr>
          <w:tab/>
        </w:r>
        <w:r w:rsidR="006F714A">
          <w:rPr>
            <w:noProof/>
            <w:webHidden/>
          </w:rPr>
          <w:t>26</w:t>
        </w:r>
      </w:hyperlink>
    </w:p>
    <w:p w14:paraId="45841443" w14:textId="21049249" w:rsidR="00617920" w:rsidRDefault="00955126">
      <w:pPr>
        <w:pStyle w:val="ndicedeilustraes"/>
        <w:tabs>
          <w:tab w:val="right" w:leader="dot" w:pos="9061"/>
        </w:tabs>
        <w:rPr>
          <w:rFonts w:asciiTheme="minorHAnsi" w:eastAsiaTheme="minorEastAsia" w:hAnsiTheme="minorHAnsi" w:cstheme="minorBidi"/>
          <w:noProof/>
          <w:sz w:val="22"/>
          <w:szCs w:val="22"/>
        </w:rPr>
      </w:pPr>
      <w:hyperlink r:id="rId20" w:anchor="_Toc89413741" w:history="1">
        <w:r w:rsidR="00617920" w:rsidRPr="00114A79">
          <w:rPr>
            <w:rStyle w:val="Hyperlink"/>
            <w:noProof/>
          </w:rPr>
          <w:t>Figura 11 - Lista de atividades carregadas na página.</w:t>
        </w:r>
        <w:r w:rsidR="00617920">
          <w:rPr>
            <w:noProof/>
            <w:webHidden/>
          </w:rPr>
          <w:tab/>
        </w:r>
        <w:r w:rsidR="002D1D88">
          <w:rPr>
            <w:noProof/>
            <w:webHidden/>
          </w:rPr>
          <w:fldChar w:fldCharType="begin"/>
        </w:r>
        <w:r w:rsidR="00617920">
          <w:rPr>
            <w:noProof/>
            <w:webHidden/>
          </w:rPr>
          <w:instrText xml:space="preserve"> PAGEREF _Toc89413741 \h </w:instrText>
        </w:r>
        <w:r w:rsidR="002D1D88">
          <w:rPr>
            <w:noProof/>
            <w:webHidden/>
          </w:rPr>
        </w:r>
        <w:r w:rsidR="002D1D88">
          <w:rPr>
            <w:noProof/>
            <w:webHidden/>
          </w:rPr>
          <w:fldChar w:fldCharType="separate"/>
        </w:r>
        <w:r w:rsidR="00456ECC">
          <w:rPr>
            <w:noProof/>
            <w:webHidden/>
          </w:rPr>
          <w:t>37</w:t>
        </w:r>
        <w:r w:rsidR="002D1D88">
          <w:rPr>
            <w:noProof/>
            <w:webHidden/>
          </w:rPr>
          <w:fldChar w:fldCharType="end"/>
        </w:r>
      </w:hyperlink>
    </w:p>
    <w:p w14:paraId="770A1FC9" w14:textId="349D24C9" w:rsidR="00617920" w:rsidRDefault="00955126">
      <w:pPr>
        <w:pStyle w:val="ndicedeilustraes"/>
        <w:tabs>
          <w:tab w:val="right" w:leader="dot" w:pos="9061"/>
        </w:tabs>
        <w:rPr>
          <w:rFonts w:asciiTheme="minorHAnsi" w:eastAsiaTheme="minorEastAsia" w:hAnsiTheme="minorHAnsi" w:cstheme="minorBidi"/>
          <w:noProof/>
          <w:sz w:val="22"/>
          <w:szCs w:val="22"/>
        </w:rPr>
      </w:pPr>
      <w:hyperlink r:id="rId21" w:anchor="_Toc89413742" w:history="1">
        <w:r w:rsidR="00617920" w:rsidRPr="00114A79">
          <w:rPr>
            <w:rStyle w:val="Hyperlink"/>
            <w:noProof/>
          </w:rPr>
          <w:t>Figura 12 - Consulta de disciplinas do aluno no BD</w:t>
        </w:r>
        <w:r w:rsidR="00617920">
          <w:rPr>
            <w:noProof/>
            <w:webHidden/>
          </w:rPr>
          <w:tab/>
        </w:r>
        <w:r w:rsidR="002D1D88">
          <w:rPr>
            <w:noProof/>
            <w:webHidden/>
          </w:rPr>
          <w:fldChar w:fldCharType="begin"/>
        </w:r>
        <w:r w:rsidR="00617920">
          <w:rPr>
            <w:noProof/>
            <w:webHidden/>
          </w:rPr>
          <w:instrText xml:space="preserve"> PAGEREF _Toc89413742 \h </w:instrText>
        </w:r>
        <w:r w:rsidR="002D1D88">
          <w:rPr>
            <w:noProof/>
            <w:webHidden/>
          </w:rPr>
        </w:r>
        <w:r w:rsidR="002D1D88">
          <w:rPr>
            <w:noProof/>
            <w:webHidden/>
          </w:rPr>
          <w:fldChar w:fldCharType="separate"/>
        </w:r>
        <w:r w:rsidR="00456ECC">
          <w:rPr>
            <w:noProof/>
            <w:webHidden/>
          </w:rPr>
          <w:t>38</w:t>
        </w:r>
        <w:r w:rsidR="002D1D88">
          <w:rPr>
            <w:noProof/>
            <w:webHidden/>
          </w:rPr>
          <w:fldChar w:fldCharType="end"/>
        </w:r>
      </w:hyperlink>
    </w:p>
    <w:p w14:paraId="5A724CDE" w14:textId="07EB787B" w:rsidR="00617920" w:rsidRDefault="00955126">
      <w:pPr>
        <w:pStyle w:val="ndicedeilustraes"/>
        <w:tabs>
          <w:tab w:val="right" w:leader="dot" w:pos="9061"/>
        </w:tabs>
        <w:rPr>
          <w:rFonts w:asciiTheme="minorHAnsi" w:eastAsiaTheme="minorEastAsia" w:hAnsiTheme="minorHAnsi" w:cstheme="minorBidi"/>
          <w:noProof/>
          <w:sz w:val="22"/>
          <w:szCs w:val="22"/>
        </w:rPr>
      </w:pPr>
      <w:hyperlink w:anchor="_Toc89413743" w:history="1">
        <w:r w:rsidR="00617920" w:rsidRPr="00114A79">
          <w:rPr>
            <w:rStyle w:val="Hyperlink"/>
            <w:noProof/>
          </w:rPr>
          <w:t>Figura 13 - Listar as disciplinas do aluno no Combo box</w:t>
        </w:r>
        <w:r w:rsidR="00617920">
          <w:rPr>
            <w:noProof/>
            <w:webHidden/>
          </w:rPr>
          <w:tab/>
        </w:r>
        <w:r w:rsidR="002D1D88">
          <w:rPr>
            <w:noProof/>
            <w:webHidden/>
          </w:rPr>
          <w:fldChar w:fldCharType="begin"/>
        </w:r>
        <w:r w:rsidR="00617920">
          <w:rPr>
            <w:noProof/>
            <w:webHidden/>
          </w:rPr>
          <w:instrText xml:space="preserve"> PAGEREF _Toc89413743 \h </w:instrText>
        </w:r>
        <w:r w:rsidR="002D1D88">
          <w:rPr>
            <w:noProof/>
            <w:webHidden/>
          </w:rPr>
        </w:r>
        <w:r w:rsidR="002D1D88">
          <w:rPr>
            <w:noProof/>
            <w:webHidden/>
          </w:rPr>
          <w:fldChar w:fldCharType="separate"/>
        </w:r>
        <w:r w:rsidR="00456ECC">
          <w:rPr>
            <w:noProof/>
            <w:webHidden/>
          </w:rPr>
          <w:t>39</w:t>
        </w:r>
        <w:r w:rsidR="002D1D88">
          <w:rPr>
            <w:noProof/>
            <w:webHidden/>
          </w:rPr>
          <w:fldChar w:fldCharType="end"/>
        </w:r>
      </w:hyperlink>
    </w:p>
    <w:p w14:paraId="6DFBBB62" w14:textId="2A049E4B" w:rsidR="00617920" w:rsidRDefault="00955126">
      <w:pPr>
        <w:pStyle w:val="ndicedeilustraes"/>
        <w:tabs>
          <w:tab w:val="right" w:leader="dot" w:pos="9061"/>
        </w:tabs>
        <w:rPr>
          <w:rFonts w:asciiTheme="minorHAnsi" w:eastAsiaTheme="minorEastAsia" w:hAnsiTheme="minorHAnsi" w:cstheme="minorBidi"/>
          <w:noProof/>
          <w:sz w:val="22"/>
          <w:szCs w:val="22"/>
        </w:rPr>
      </w:pPr>
      <w:hyperlink w:anchor="_Toc89413744" w:history="1">
        <w:r w:rsidR="00617920" w:rsidRPr="00114A79">
          <w:rPr>
            <w:rStyle w:val="Hyperlink"/>
            <w:noProof/>
          </w:rPr>
          <w:t>Figura 14 - código responsável pelo editor de texto html online</w:t>
        </w:r>
        <w:r w:rsidR="00617920">
          <w:rPr>
            <w:noProof/>
            <w:webHidden/>
          </w:rPr>
          <w:tab/>
        </w:r>
        <w:r w:rsidR="002D1D88">
          <w:rPr>
            <w:noProof/>
            <w:webHidden/>
          </w:rPr>
          <w:fldChar w:fldCharType="begin"/>
        </w:r>
        <w:r w:rsidR="00617920">
          <w:rPr>
            <w:noProof/>
            <w:webHidden/>
          </w:rPr>
          <w:instrText xml:space="preserve"> PAGEREF _Toc89413744 \h </w:instrText>
        </w:r>
        <w:r w:rsidR="002D1D88">
          <w:rPr>
            <w:noProof/>
            <w:webHidden/>
          </w:rPr>
        </w:r>
        <w:r w:rsidR="002D1D88">
          <w:rPr>
            <w:noProof/>
            <w:webHidden/>
          </w:rPr>
          <w:fldChar w:fldCharType="separate"/>
        </w:r>
        <w:r w:rsidR="00456ECC">
          <w:rPr>
            <w:noProof/>
            <w:webHidden/>
          </w:rPr>
          <w:t>39</w:t>
        </w:r>
        <w:r w:rsidR="002D1D88">
          <w:rPr>
            <w:noProof/>
            <w:webHidden/>
          </w:rPr>
          <w:fldChar w:fldCharType="end"/>
        </w:r>
      </w:hyperlink>
    </w:p>
    <w:p w14:paraId="6D509D87" w14:textId="77777777" w:rsidR="00544957" w:rsidRPr="00544957" w:rsidRDefault="002D1D88" w:rsidP="00293ED2">
      <w:pPr>
        <w:autoSpaceDE w:val="0"/>
        <w:autoSpaceDN w:val="0"/>
        <w:adjustRightInd w:val="0"/>
        <w:spacing w:line="360" w:lineRule="auto"/>
        <w:jc w:val="center"/>
        <w:rPr>
          <w:rFonts w:ascii="Arial" w:eastAsia="Arial" w:hAnsi="Arial" w:cs="Arial"/>
          <w:b/>
          <w:bCs/>
          <w:color w:val="000000" w:themeColor="text1"/>
          <w:sz w:val="24"/>
          <w:szCs w:val="24"/>
        </w:rPr>
      </w:pPr>
      <w:r w:rsidRPr="00CA1AB0">
        <w:rPr>
          <w:rFonts w:ascii="Arial" w:eastAsia="Arial" w:hAnsi="Arial" w:cs="Arial"/>
          <w:b/>
          <w:bCs/>
          <w:color w:val="000000" w:themeColor="text1"/>
          <w:sz w:val="24"/>
          <w:szCs w:val="24"/>
        </w:rPr>
        <w:fldChar w:fldCharType="end"/>
      </w:r>
      <w:r w:rsidR="00544957">
        <w:br w:type="page"/>
      </w:r>
    </w:p>
    <w:sdt>
      <w:sdtPr>
        <w:rPr>
          <w:rFonts w:asciiTheme="minorHAnsi" w:eastAsiaTheme="minorHAnsi" w:hAnsiTheme="minorHAnsi" w:cstheme="minorBidi"/>
          <w:color w:val="auto"/>
          <w:sz w:val="22"/>
          <w:szCs w:val="22"/>
          <w:lang w:eastAsia="en-US"/>
        </w:rPr>
        <w:id w:val="1326787883"/>
        <w:docPartObj>
          <w:docPartGallery w:val="Table of Contents"/>
          <w:docPartUnique/>
        </w:docPartObj>
      </w:sdtPr>
      <w:sdtEndPr/>
      <w:sdtContent>
        <w:p w14:paraId="48B838DB" w14:textId="77777777" w:rsidR="00120FD1" w:rsidRPr="00120FD1" w:rsidRDefault="000F4102" w:rsidP="00120FD1">
          <w:pPr>
            <w:pStyle w:val="CabealhodoSumrio"/>
            <w:rPr>
              <w:vertAlign w:val="subscript"/>
            </w:rPr>
          </w:pPr>
          <w:r w:rsidRPr="00D074B8">
            <w:t>SUMÁRIO</w:t>
          </w:r>
          <w:r w:rsidR="002D1D88" w:rsidRPr="00853D01">
            <w:fldChar w:fldCharType="begin"/>
          </w:r>
          <w:r w:rsidR="00544957" w:rsidRPr="00853D01">
            <w:instrText xml:space="preserve"> TOC \o "1-3" \h \z \u </w:instrText>
          </w:r>
          <w:r w:rsidR="002D1D88" w:rsidRPr="00853D01">
            <w:fldChar w:fldCharType="separate"/>
          </w:r>
          <w:hyperlink w:anchor="_Toc89413816" w:history="1"/>
        </w:p>
        <w:p w14:paraId="5E6A0A4A" w14:textId="03622481" w:rsidR="00120FD1" w:rsidRDefault="00955126">
          <w:pPr>
            <w:pStyle w:val="Sumrio1"/>
            <w:rPr>
              <w:rFonts w:asciiTheme="minorHAnsi" w:eastAsiaTheme="minorEastAsia" w:hAnsiTheme="minorHAnsi" w:cstheme="minorBidi"/>
              <w:b w:val="0"/>
              <w:bCs w:val="0"/>
              <w:caps w:val="0"/>
              <w:color w:val="auto"/>
              <w:sz w:val="22"/>
              <w:szCs w:val="22"/>
            </w:rPr>
          </w:pPr>
          <w:hyperlink w:anchor="_Toc89413817" w:history="1">
            <w:r w:rsidR="00120FD1" w:rsidRPr="00FD2952">
              <w:rPr>
                <w:rStyle w:val="Hyperlink"/>
              </w:rPr>
              <w:t>1 INTRODUÇÃO</w:t>
            </w:r>
            <w:r w:rsidR="00120FD1">
              <w:rPr>
                <w:webHidden/>
              </w:rPr>
              <w:tab/>
            </w:r>
            <w:r w:rsidR="002D1D88">
              <w:rPr>
                <w:webHidden/>
              </w:rPr>
              <w:fldChar w:fldCharType="begin"/>
            </w:r>
            <w:r w:rsidR="00120FD1">
              <w:rPr>
                <w:webHidden/>
              </w:rPr>
              <w:instrText xml:space="preserve"> PAGEREF _Toc89413817 \h </w:instrText>
            </w:r>
            <w:r w:rsidR="002D1D88">
              <w:rPr>
                <w:webHidden/>
              </w:rPr>
            </w:r>
            <w:r w:rsidR="002D1D88">
              <w:rPr>
                <w:webHidden/>
              </w:rPr>
              <w:fldChar w:fldCharType="separate"/>
            </w:r>
            <w:r w:rsidR="00456ECC">
              <w:rPr>
                <w:webHidden/>
              </w:rPr>
              <w:t>10</w:t>
            </w:r>
            <w:r w:rsidR="002D1D88">
              <w:rPr>
                <w:webHidden/>
              </w:rPr>
              <w:fldChar w:fldCharType="end"/>
            </w:r>
          </w:hyperlink>
        </w:p>
        <w:p w14:paraId="2519A5D5" w14:textId="307ABCAD" w:rsidR="00120FD1" w:rsidRDefault="00955126">
          <w:pPr>
            <w:pStyle w:val="Sumrio2"/>
            <w:rPr>
              <w:rFonts w:asciiTheme="minorHAnsi" w:eastAsiaTheme="minorEastAsia" w:hAnsiTheme="minorHAnsi" w:cstheme="minorBidi"/>
              <w:smallCaps w:val="0"/>
              <w:sz w:val="22"/>
              <w:szCs w:val="22"/>
            </w:rPr>
          </w:pPr>
          <w:hyperlink w:anchor="_Toc89413818" w:history="1">
            <w:r w:rsidR="00120FD1" w:rsidRPr="00FD2952">
              <w:rPr>
                <w:rStyle w:val="Hyperlink"/>
              </w:rPr>
              <w:t>1.1 Objetivos do Trabalho</w:t>
            </w:r>
            <w:r w:rsidR="00120FD1">
              <w:rPr>
                <w:webHidden/>
              </w:rPr>
              <w:tab/>
            </w:r>
            <w:r w:rsidR="002D1D88">
              <w:rPr>
                <w:webHidden/>
              </w:rPr>
              <w:fldChar w:fldCharType="begin"/>
            </w:r>
            <w:r w:rsidR="00120FD1">
              <w:rPr>
                <w:webHidden/>
              </w:rPr>
              <w:instrText xml:space="preserve"> PAGEREF _Toc89413818 \h </w:instrText>
            </w:r>
            <w:r w:rsidR="002D1D88">
              <w:rPr>
                <w:webHidden/>
              </w:rPr>
            </w:r>
            <w:r w:rsidR="002D1D88">
              <w:rPr>
                <w:webHidden/>
              </w:rPr>
              <w:fldChar w:fldCharType="separate"/>
            </w:r>
            <w:r w:rsidR="00456ECC">
              <w:rPr>
                <w:webHidden/>
              </w:rPr>
              <w:t>10</w:t>
            </w:r>
            <w:r w:rsidR="002D1D88">
              <w:rPr>
                <w:webHidden/>
              </w:rPr>
              <w:fldChar w:fldCharType="end"/>
            </w:r>
          </w:hyperlink>
        </w:p>
        <w:p w14:paraId="63FB93E6" w14:textId="261371EE" w:rsidR="00120FD1" w:rsidRDefault="00955126">
          <w:pPr>
            <w:pStyle w:val="Sumrio2"/>
            <w:rPr>
              <w:rFonts w:asciiTheme="minorHAnsi" w:eastAsiaTheme="minorEastAsia" w:hAnsiTheme="minorHAnsi" w:cstheme="minorBidi"/>
              <w:smallCaps w:val="0"/>
              <w:sz w:val="22"/>
              <w:szCs w:val="22"/>
            </w:rPr>
          </w:pPr>
          <w:hyperlink w:anchor="_Toc89413819" w:history="1">
            <w:r w:rsidR="00120FD1" w:rsidRPr="00FD2952">
              <w:rPr>
                <w:rStyle w:val="Hyperlink"/>
              </w:rPr>
              <w:t>1.2 Estrutura do Trabalho</w:t>
            </w:r>
            <w:r w:rsidR="00120FD1">
              <w:rPr>
                <w:webHidden/>
              </w:rPr>
              <w:tab/>
            </w:r>
            <w:r w:rsidR="002D1D88">
              <w:rPr>
                <w:webHidden/>
              </w:rPr>
              <w:fldChar w:fldCharType="begin"/>
            </w:r>
            <w:r w:rsidR="00120FD1">
              <w:rPr>
                <w:webHidden/>
              </w:rPr>
              <w:instrText xml:space="preserve"> PAGEREF _Toc89413819 \h </w:instrText>
            </w:r>
            <w:r w:rsidR="002D1D88">
              <w:rPr>
                <w:webHidden/>
              </w:rPr>
            </w:r>
            <w:r w:rsidR="002D1D88">
              <w:rPr>
                <w:webHidden/>
              </w:rPr>
              <w:fldChar w:fldCharType="separate"/>
            </w:r>
            <w:r w:rsidR="00456ECC">
              <w:rPr>
                <w:webHidden/>
              </w:rPr>
              <w:t>10</w:t>
            </w:r>
            <w:r w:rsidR="002D1D88">
              <w:rPr>
                <w:webHidden/>
              </w:rPr>
              <w:fldChar w:fldCharType="end"/>
            </w:r>
          </w:hyperlink>
        </w:p>
        <w:p w14:paraId="4565CF3F" w14:textId="38E2439E" w:rsidR="00120FD1" w:rsidRDefault="00955126">
          <w:pPr>
            <w:pStyle w:val="Sumrio1"/>
            <w:rPr>
              <w:rFonts w:asciiTheme="minorHAnsi" w:eastAsiaTheme="minorEastAsia" w:hAnsiTheme="minorHAnsi" w:cstheme="minorBidi"/>
              <w:b w:val="0"/>
              <w:bCs w:val="0"/>
              <w:caps w:val="0"/>
              <w:color w:val="auto"/>
              <w:sz w:val="22"/>
              <w:szCs w:val="22"/>
            </w:rPr>
          </w:pPr>
          <w:hyperlink w:anchor="_Toc89413820" w:history="1">
            <w:r w:rsidR="00120FD1" w:rsidRPr="00FD2952">
              <w:rPr>
                <w:rStyle w:val="Hyperlink"/>
              </w:rPr>
              <w:t>2 TECNOLOGIAS APLICADAS</w:t>
            </w:r>
            <w:r w:rsidR="00120FD1">
              <w:rPr>
                <w:webHidden/>
              </w:rPr>
              <w:tab/>
            </w:r>
            <w:r w:rsidR="002D1D88">
              <w:rPr>
                <w:webHidden/>
              </w:rPr>
              <w:fldChar w:fldCharType="begin"/>
            </w:r>
            <w:r w:rsidR="00120FD1">
              <w:rPr>
                <w:webHidden/>
              </w:rPr>
              <w:instrText xml:space="preserve"> PAGEREF _Toc89413820 \h </w:instrText>
            </w:r>
            <w:r w:rsidR="002D1D88">
              <w:rPr>
                <w:webHidden/>
              </w:rPr>
            </w:r>
            <w:r w:rsidR="002D1D88">
              <w:rPr>
                <w:webHidden/>
              </w:rPr>
              <w:fldChar w:fldCharType="separate"/>
            </w:r>
            <w:r w:rsidR="00456ECC">
              <w:rPr>
                <w:webHidden/>
              </w:rPr>
              <w:t>12</w:t>
            </w:r>
            <w:r w:rsidR="002D1D88">
              <w:rPr>
                <w:webHidden/>
              </w:rPr>
              <w:fldChar w:fldCharType="end"/>
            </w:r>
          </w:hyperlink>
        </w:p>
        <w:p w14:paraId="6DCC84EB" w14:textId="155A5DA5" w:rsidR="00120FD1" w:rsidRDefault="00955126">
          <w:pPr>
            <w:pStyle w:val="Sumrio2"/>
            <w:rPr>
              <w:rFonts w:asciiTheme="minorHAnsi" w:eastAsiaTheme="minorEastAsia" w:hAnsiTheme="minorHAnsi" w:cstheme="minorBidi"/>
              <w:smallCaps w:val="0"/>
              <w:sz w:val="22"/>
              <w:szCs w:val="22"/>
            </w:rPr>
          </w:pPr>
          <w:hyperlink w:anchor="_Toc89413821" w:history="1">
            <w:r w:rsidR="00120FD1" w:rsidRPr="00FD2952">
              <w:rPr>
                <w:rStyle w:val="Hyperlink"/>
              </w:rPr>
              <w:t>2.1 Servidor Web</w:t>
            </w:r>
            <w:r w:rsidR="00120FD1">
              <w:rPr>
                <w:webHidden/>
              </w:rPr>
              <w:tab/>
            </w:r>
            <w:r w:rsidR="002D1D88">
              <w:rPr>
                <w:webHidden/>
              </w:rPr>
              <w:fldChar w:fldCharType="begin"/>
            </w:r>
            <w:r w:rsidR="00120FD1">
              <w:rPr>
                <w:webHidden/>
              </w:rPr>
              <w:instrText xml:space="preserve"> PAGEREF _Toc89413821 \h </w:instrText>
            </w:r>
            <w:r w:rsidR="002D1D88">
              <w:rPr>
                <w:webHidden/>
              </w:rPr>
            </w:r>
            <w:r w:rsidR="002D1D88">
              <w:rPr>
                <w:webHidden/>
              </w:rPr>
              <w:fldChar w:fldCharType="separate"/>
            </w:r>
            <w:r w:rsidR="00456ECC">
              <w:rPr>
                <w:webHidden/>
              </w:rPr>
              <w:t>12</w:t>
            </w:r>
            <w:r w:rsidR="002D1D88">
              <w:rPr>
                <w:webHidden/>
              </w:rPr>
              <w:fldChar w:fldCharType="end"/>
            </w:r>
          </w:hyperlink>
        </w:p>
        <w:p w14:paraId="5A140DD3" w14:textId="6653D7F3" w:rsidR="00120FD1" w:rsidRDefault="00955126">
          <w:pPr>
            <w:pStyle w:val="Sumrio2"/>
            <w:rPr>
              <w:rFonts w:asciiTheme="minorHAnsi" w:eastAsiaTheme="minorEastAsia" w:hAnsiTheme="minorHAnsi" w:cstheme="minorBidi"/>
              <w:smallCaps w:val="0"/>
              <w:sz w:val="22"/>
              <w:szCs w:val="22"/>
            </w:rPr>
          </w:pPr>
          <w:hyperlink w:anchor="_Toc89413822" w:history="1">
            <w:r w:rsidR="00120FD1" w:rsidRPr="00FD2952">
              <w:rPr>
                <w:rStyle w:val="Hyperlink"/>
              </w:rPr>
              <w:t>2.2 Linguagem de programação</w:t>
            </w:r>
            <w:r w:rsidR="00120FD1">
              <w:rPr>
                <w:webHidden/>
              </w:rPr>
              <w:tab/>
            </w:r>
            <w:r w:rsidR="002D1D88">
              <w:rPr>
                <w:webHidden/>
              </w:rPr>
              <w:fldChar w:fldCharType="begin"/>
            </w:r>
            <w:r w:rsidR="00120FD1">
              <w:rPr>
                <w:webHidden/>
              </w:rPr>
              <w:instrText xml:space="preserve"> PAGEREF _Toc89413822 \h </w:instrText>
            </w:r>
            <w:r w:rsidR="002D1D88">
              <w:rPr>
                <w:webHidden/>
              </w:rPr>
            </w:r>
            <w:r w:rsidR="002D1D88">
              <w:rPr>
                <w:webHidden/>
              </w:rPr>
              <w:fldChar w:fldCharType="separate"/>
            </w:r>
            <w:r w:rsidR="00456ECC">
              <w:rPr>
                <w:webHidden/>
              </w:rPr>
              <w:t>12</w:t>
            </w:r>
            <w:r w:rsidR="002D1D88">
              <w:rPr>
                <w:webHidden/>
              </w:rPr>
              <w:fldChar w:fldCharType="end"/>
            </w:r>
          </w:hyperlink>
        </w:p>
        <w:p w14:paraId="4E634B91" w14:textId="77E4D6C9" w:rsidR="00120FD1" w:rsidRDefault="00955126">
          <w:pPr>
            <w:pStyle w:val="Sumrio2"/>
            <w:rPr>
              <w:rFonts w:asciiTheme="minorHAnsi" w:eastAsiaTheme="minorEastAsia" w:hAnsiTheme="minorHAnsi" w:cstheme="minorBidi"/>
              <w:smallCaps w:val="0"/>
              <w:sz w:val="22"/>
              <w:szCs w:val="22"/>
            </w:rPr>
          </w:pPr>
          <w:hyperlink w:anchor="_Toc89413823" w:history="1">
            <w:r w:rsidR="00120FD1" w:rsidRPr="00FD2952">
              <w:rPr>
                <w:rStyle w:val="Hyperlink"/>
              </w:rPr>
              <w:t>2.3 – MySQL</w:t>
            </w:r>
            <w:r w:rsidR="00120FD1">
              <w:rPr>
                <w:webHidden/>
              </w:rPr>
              <w:tab/>
            </w:r>
            <w:r w:rsidR="002D1D88">
              <w:rPr>
                <w:webHidden/>
              </w:rPr>
              <w:fldChar w:fldCharType="begin"/>
            </w:r>
            <w:r w:rsidR="00120FD1">
              <w:rPr>
                <w:webHidden/>
              </w:rPr>
              <w:instrText xml:space="preserve"> PAGEREF _Toc89413823 \h </w:instrText>
            </w:r>
            <w:r w:rsidR="002D1D88">
              <w:rPr>
                <w:webHidden/>
              </w:rPr>
            </w:r>
            <w:r w:rsidR="002D1D88">
              <w:rPr>
                <w:webHidden/>
              </w:rPr>
              <w:fldChar w:fldCharType="separate"/>
            </w:r>
            <w:r w:rsidR="00456ECC">
              <w:rPr>
                <w:webHidden/>
              </w:rPr>
              <w:t>13</w:t>
            </w:r>
            <w:r w:rsidR="002D1D88">
              <w:rPr>
                <w:webHidden/>
              </w:rPr>
              <w:fldChar w:fldCharType="end"/>
            </w:r>
          </w:hyperlink>
        </w:p>
        <w:p w14:paraId="5256D370" w14:textId="1C23C690" w:rsidR="00120FD1" w:rsidRDefault="00955126">
          <w:pPr>
            <w:pStyle w:val="Sumrio2"/>
            <w:rPr>
              <w:rFonts w:asciiTheme="minorHAnsi" w:eastAsiaTheme="minorEastAsia" w:hAnsiTheme="minorHAnsi" w:cstheme="minorBidi"/>
              <w:smallCaps w:val="0"/>
              <w:sz w:val="22"/>
              <w:szCs w:val="22"/>
            </w:rPr>
          </w:pPr>
          <w:hyperlink w:anchor="_Toc89413824" w:history="1">
            <w:r w:rsidR="00120FD1" w:rsidRPr="00FD2952">
              <w:rPr>
                <w:rStyle w:val="Hyperlink"/>
              </w:rPr>
              <w:t>2.3 HTML</w:t>
            </w:r>
            <w:r w:rsidR="00120FD1">
              <w:rPr>
                <w:webHidden/>
              </w:rPr>
              <w:tab/>
            </w:r>
            <w:r w:rsidR="002D1D88">
              <w:rPr>
                <w:webHidden/>
              </w:rPr>
              <w:fldChar w:fldCharType="begin"/>
            </w:r>
            <w:r w:rsidR="00120FD1">
              <w:rPr>
                <w:webHidden/>
              </w:rPr>
              <w:instrText xml:space="preserve"> PAGEREF _Toc89413824 \h </w:instrText>
            </w:r>
            <w:r w:rsidR="002D1D88">
              <w:rPr>
                <w:webHidden/>
              </w:rPr>
            </w:r>
            <w:r w:rsidR="002D1D88">
              <w:rPr>
                <w:webHidden/>
              </w:rPr>
              <w:fldChar w:fldCharType="separate"/>
            </w:r>
            <w:r w:rsidR="00456ECC">
              <w:rPr>
                <w:webHidden/>
              </w:rPr>
              <w:t>13</w:t>
            </w:r>
            <w:r w:rsidR="002D1D88">
              <w:rPr>
                <w:webHidden/>
              </w:rPr>
              <w:fldChar w:fldCharType="end"/>
            </w:r>
          </w:hyperlink>
        </w:p>
        <w:p w14:paraId="67FA60C1" w14:textId="4C474BB2" w:rsidR="00120FD1" w:rsidRDefault="00955126">
          <w:pPr>
            <w:pStyle w:val="Sumrio2"/>
            <w:rPr>
              <w:rFonts w:asciiTheme="minorHAnsi" w:eastAsiaTheme="minorEastAsia" w:hAnsiTheme="minorHAnsi" w:cstheme="minorBidi"/>
              <w:smallCaps w:val="0"/>
              <w:sz w:val="22"/>
              <w:szCs w:val="22"/>
            </w:rPr>
          </w:pPr>
          <w:hyperlink w:anchor="_Toc89413825" w:history="1">
            <w:r w:rsidR="00120FD1" w:rsidRPr="00FD2952">
              <w:rPr>
                <w:rStyle w:val="Hyperlink"/>
              </w:rPr>
              <w:t xml:space="preserve">2.4 </w:t>
            </w:r>
            <w:r w:rsidR="00120FD1" w:rsidRPr="00FD2952">
              <w:rPr>
                <w:rStyle w:val="Hyperlink"/>
                <w:rFonts w:eastAsia="Calibri"/>
              </w:rPr>
              <w:t>PHPMYADMIN</w:t>
            </w:r>
            <w:r w:rsidR="00120FD1">
              <w:rPr>
                <w:webHidden/>
              </w:rPr>
              <w:tab/>
            </w:r>
            <w:r w:rsidR="002D1D88">
              <w:rPr>
                <w:webHidden/>
              </w:rPr>
              <w:fldChar w:fldCharType="begin"/>
            </w:r>
            <w:r w:rsidR="00120FD1">
              <w:rPr>
                <w:webHidden/>
              </w:rPr>
              <w:instrText xml:space="preserve"> PAGEREF _Toc89413825 \h </w:instrText>
            </w:r>
            <w:r w:rsidR="002D1D88">
              <w:rPr>
                <w:webHidden/>
              </w:rPr>
            </w:r>
            <w:r w:rsidR="002D1D88">
              <w:rPr>
                <w:webHidden/>
              </w:rPr>
              <w:fldChar w:fldCharType="separate"/>
            </w:r>
            <w:r w:rsidR="00456ECC">
              <w:rPr>
                <w:webHidden/>
              </w:rPr>
              <w:t>14</w:t>
            </w:r>
            <w:r w:rsidR="002D1D88">
              <w:rPr>
                <w:webHidden/>
              </w:rPr>
              <w:fldChar w:fldCharType="end"/>
            </w:r>
          </w:hyperlink>
        </w:p>
        <w:p w14:paraId="0B5EA9A1" w14:textId="528A8E18" w:rsidR="00120FD1" w:rsidRDefault="00955126">
          <w:pPr>
            <w:pStyle w:val="Sumrio2"/>
            <w:rPr>
              <w:rFonts w:asciiTheme="minorHAnsi" w:eastAsiaTheme="minorEastAsia" w:hAnsiTheme="minorHAnsi" w:cstheme="minorBidi"/>
              <w:smallCaps w:val="0"/>
              <w:sz w:val="22"/>
              <w:szCs w:val="22"/>
            </w:rPr>
          </w:pPr>
          <w:hyperlink w:anchor="_Toc89413826" w:history="1">
            <w:r w:rsidR="00120FD1" w:rsidRPr="00FD2952">
              <w:rPr>
                <w:rStyle w:val="Hyperlink"/>
              </w:rPr>
              <w:t xml:space="preserve">2.5 </w:t>
            </w:r>
            <w:r w:rsidR="00F81EE5">
              <w:rPr>
                <w:rStyle w:val="Hyperlink"/>
              </w:rPr>
              <w:t>XAMPP</w:t>
            </w:r>
            <w:r w:rsidR="00120FD1">
              <w:rPr>
                <w:webHidden/>
              </w:rPr>
              <w:tab/>
            </w:r>
            <w:r w:rsidR="002D1D88">
              <w:rPr>
                <w:webHidden/>
              </w:rPr>
              <w:fldChar w:fldCharType="begin"/>
            </w:r>
            <w:r w:rsidR="00120FD1">
              <w:rPr>
                <w:webHidden/>
              </w:rPr>
              <w:instrText xml:space="preserve"> PAGEREF _Toc89413826 \h </w:instrText>
            </w:r>
            <w:r w:rsidR="002D1D88">
              <w:rPr>
                <w:webHidden/>
              </w:rPr>
            </w:r>
            <w:r w:rsidR="002D1D88">
              <w:rPr>
                <w:webHidden/>
              </w:rPr>
              <w:fldChar w:fldCharType="separate"/>
            </w:r>
            <w:r w:rsidR="00456ECC">
              <w:rPr>
                <w:webHidden/>
              </w:rPr>
              <w:t>15</w:t>
            </w:r>
            <w:r w:rsidR="002D1D88">
              <w:rPr>
                <w:webHidden/>
              </w:rPr>
              <w:fldChar w:fldCharType="end"/>
            </w:r>
          </w:hyperlink>
        </w:p>
        <w:p w14:paraId="499E2CFA" w14:textId="6D7EBDEB" w:rsidR="00120FD1" w:rsidRDefault="00955126">
          <w:pPr>
            <w:pStyle w:val="Sumrio2"/>
            <w:rPr>
              <w:rFonts w:asciiTheme="minorHAnsi" w:eastAsiaTheme="minorEastAsia" w:hAnsiTheme="minorHAnsi" w:cstheme="minorBidi"/>
              <w:smallCaps w:val="0"/>
              <w:sz w:val="22"/>
              <w:szCs w:val="22"/>
            </w:rPr>
          </w:pPr>
          <w:hyperlink w:anchor="_Toc89413827" w:history="1">
            <w:r w:rsidR="00120FD1" w:rsidRPr="00FD2952">
              <w:rPr>
                <w:rStyle w:val="Hyperlink"/>
              </w:rPr>
              <w:t>2.6 JavaScript</w:t>
            </w:r>
            <w:r w:rsidR="00120FD1">
              <w:rPr>
                <w:webHidden/>
              </w:rPr>
              <w:tab/>
            </w:r>
            <w:r w:rsidR="002D1D88">
              <w:rPr>
                <w:webHidden/>
              </w:rPr>
              <w:fldChar w:fldCharType="begin"/>
            </w:r>
            <w:r w:rsidR="00120FD1">
              <w:rPr>
                <w:webHidden/>
              </w:rPr>
              <w:instrText xml:space="preserve"> PAGEREF _Toc89413827 \h </w:instrText>
            </w:r>
            <w:r w:rsidR="002D1D88">
              <w:rPr>
                <w:webHidden/>
              </w:rPr>
            </w:r>
            <w:r w:rsidR="002D1D88">
              <w:rPr>
                <w:webHidden/>
              </w:rPr>
              <w:fldChar w:fldCharType="separate"/>
            </w:r>
            <w:r w:rsidR="00456ECC">
              <w:rPr>
                <w:webHidden/>
              </w:rPr>
              <w:t>16</w:t>
            </w:r>
            <w:r w:rsidR="002D1D88">
              <w:rPr>
                <w:webHidden/>
              </w:rPr>
              <w:fldChar w:fldCharType="end"/>
            </w:r>
          </w:hyperlink>
        </w:p>
        <w:p w14:paraId="54304218" w14:textId="30779D9A" w:rsidR="00120FD1" w:rsidRDefault="00955126">
          <w:pPr>
            <w:pStyle w:val="Sumrio2"/>
            <w:rPr>
              <w:rFonts w:asciiTheme="minorHAnsi" w:eastAsiaTheme="minorEastAsia" w:hAnsiTheme="minorHAnsi" w:cstheme="minorBidi"/>
              <w:smallCaps w:val="0"/>
              <w:sz w:val="22"/>
              <w:szCs w:val="22"/>
            </w:rPr>
          </w:pPr>
          <w:hyperlink w:anchor="_Toc89413828" w:history="1">
            <w:r w:rsidR="00120FD1" w:rsidRPr="00FD2952">
              <w:rPr>
                <w:rStyle w:val="Hyperlink"/>
              </w:rPr>
              <w:t>2.7 O PHP</w:t>
            </w:r>
            <w:r w:rsidR="00120FD1">
              <w:rPr>
                <w:webHidden/>
              </w:rPr>
              <w:tab/>
            </w:r>
            <w:r w:rsidR="002D1D88">
              <w:rPr>
                <w:webHidden/>
              </w:rPr>
              <w:fldChar w:fldCharType="begin"/>
            </w:r>
            <w:r w:rsidR="00120FD1">
              <w:rPr>
                <w:webHidden/>
              </w:rPr>
              <w:instrText xml:space="preserve"> PAGEREF _Toc89413828 \h </w:instrText>
            </w:r>
            <w:r w:rsidR="002D1D88">
              <w:rPr>
                <w:webHidden/>
              </w:rPr>
            </w:r>
            <w:r w:rsidR="002D1D88">
              <w:rPr>
                <w:webHidden/>
              </w:rPr>
              <w:fldChar w:fldCharType="separate"/>
            </w:r>
            <w:r w:rsidR="00456ECC">
              <w:rPr>
                <w:webHidden/>
              </w:rPr>
              <w:t>17</w:t>
            </w:r>
            <w:r w:rsidR="002D1D88">
              <w:rPr>
                <w:webHidden/>
              </w:rPr>
              <w:fldChar w:fldCharType="end"/>
            </w:r>
          </w:hyperlink>
        </w:p>
        <w:p w14:paraId="5A64734D" w14:textId="4AC67F60" w:rsidR="00120FD1" w:rsidRDefault="00955126">
          <w:pPr>
            <w:pStyle w:val="Sumrio2"/>
            <w:rPr>
              <w:rFonts w:asciiTheme="minorHAnsi" w:eastAsiaTheme="minorEastAsia" w:hAnsiTheme="minorHAnsi" w:cstheme="minorBidi"/>
              <w:smallCaps w:val="0"/>
              <w:sz w:val="22"/>
              <w:szCs w:val="22"/>
            </w:rPr>
          </w:pPr>
          <w:hyperlink w:anchor="_Toc89413829" w:history="1">
            <w:r w:rsidR="00120FD1" w:rsidRPr="00FD2952">
              <w:rPr>
                <w:rStyle w:val="Hyperlink"/>
              </w:rPr>
              <w:t xml:space="preserve"> </w:t>
            </w:r>
            <w:r w:rsidR="00120FD1" w:rsidRPr="00FD2952">
              <w:rPr>
                <w:rStyle w:val="Hyperlink"/>
                <w:rFonts w:eastAsia="Arial"/>
              </w:rPr>
              <w:t xml:space="preserve"> </w:t>
            </w:r>
            <w:r w:rsidR="00120FD1" w:rsidRPr="00FD2952">
              <w:rPr>
                <w:rStyle w:val="Hyperlink"/>
              </w:rPr>
              <w:t>2.8 CSS</w:t>
            </w:r>
            <w:r w:rsidR="00120FD1">
              <w:rPr>
                <w:webHidden/>
              </w:rPr>
              <w:tab/>
            </w:r>
            <w:r w:rsidR="002D1D88">
              <w:rPr>
                <w:webHidden/>
              </w:rPr>
              <w:fldChar w:fldCharType="begin"/>
            </w:r>
            <w:r w:rsidR="00120FD1">
              <w:rPr>
                <w:webHidden/>
              </w:rPr>
              <w:instrText xml:space="preserve"> PAGEREF _Toc89413829 \h </w:instrText>
            </w:r>
            <w:r w:rsidR="002D1D88">
              <w:rPr>
                <w:webHidden/>
              </w:rPr>
            </w:r>
            <w:r w:rsidR="002D1D88">
              <w:rPr>
                <w:webHidden/>
              </w:rPr>
              <w:fldChar w:fldCharType="separate"/>
            </w:r>
            <w:r w:rsidR="00456ECC">
              <w:rPr>
                <w:webHidden/>
              </w:rPr>
              <w:t>19</w:t>
            </w:r>
            <w:r w:rsidR="002D1D88">
              <w:rPr>
                <w:webHidden/>
              </w:rPr>
              <w:fldChar w:fldCharType="end"/>
            </w:r>
          </w:hyperlink>
        </w:p>
        <w:p w14:paraId="5AA82FFB" w14:textId="00B18B3E" w:rsidR="00120FD1" w:rsidRDefault="00955126">
          <w:pPr>
            <w:pStyle w:val="Sumrio1"/>
            <w:rPr>
              <w:rFonts w:asciiTheme="minorHAnsi" w:eastAsiaTheme="minorEastAsia" w:hAnsiTheme="minorHAnsi" w:cstheme="minorBidi"/>
              <w:b w:val="0"/>
              <w:bCs w:val="0"/>
              <w:caps w:val="0"/>
              <w:color w:val="auto"/>
              <w:sz w:val="22"/>
              <w:szCs w:val="22"/>
            </w:rPr>
          </w:pPr>
          <w:hyperlink w:anchor="_Toc89413830" w:history="1">
            <w:r w:rsidR="00120FD1" w:rsidRPr="00FD2952">
              <w:rPr>
                <w:rStyle w:val="Hyperlink"/>
              </w:rPr>
              <w:t>3 Estudo de caso - Diagramas</w:t>
            </w:r>
            <w:r w:rsidR="00120FD1">
              <w:rPr>
                <w:webHidden/>
              </w:rPr>
              <w:tab/>
            </w:r>
            <w:r w:rsidR="002D1D88">
              <w:rPr>
                <w:webHidden/>
              </w:rPr>
              <w:fldChar w:fldCharType="begin"/>
            </w:r>
            <w:r w:rsidR="00120FD1">
              <w:rPr>
                <w:webHidden/>
              </w:rPr>
              <w:instrText xml:space="preserve"> PAGEREF _Toc89413830 \h </w:instrText>
            </w:r>
            <w:r w:rsidR="002D1D88">
              <w:rPr>
                <w:webHidden/>
              </w:rPr>
            </w:r>
            <w:r w:rsidR="002D1D88">
              <w:rPr>
                <w:webHidden/>
              </w:rPr>
              <w:fldChar w:fldCharType="separate"/>
            </w:r>
            <w:r w:rsidR="00456ECC">
              <w:rPr>
                <w:webHidden/>
              </w:rPr>
              <w:t>21</w:t>
            </w:r>
            <w:r w:rsidR="002D1D88">
              <w:rPr>
                <w:webHidden/>
              </w:rPr>
              <w:fldChar w:fldCharType="end"/>
            </w:r>
          </w:hyperlink>
        </w:p>
        <w:p w14:paraId="01459651" w14:textId="0BDFA25D" w:rsidR="00120FD1" w:rsidRDefault="00955126">
          <w:pPr>
            <w:pStyle w:val="Sumrio2"/>
            <w:rPr>
              <w:rFonts w:asciiTheme="minorHAnsi" w:eastAsiaTheme="minorEastAsia" w:hAnsiTheme="minorHAnsi" w:cstheme="minorBidi"/>
              <w:smallCaps w:val="0"/>
              <w:sz w:val="22"/>
              <w:szCs w:val="22"/>
            </w:rPr>
          </w:pPr>
          <w:hyperlink w:anchor="_Toc89413831" w:history="1">
            <w:r w:rsidR="00120FD1" w:rsidRPr="00FD2952">
              <w:rPr>
                <w:rStyle w:val="Hyperlink"/>
                <w:rFonts w:eastAsia="Arial"/>
              </w:rPr>
              <w:t>3.1 Diagramas de caso de uso</w:t>
            </w:r>
            <w:r w:rsidR="00120FD1">
              <w:rPr>
                <w:webHidden/>
              </w:rPr>
              <w:tab/>
            </w:r>
            <w:r w:rsidR="002D1D88">
              <w:rPr>
                <w:webHidden/>
              </w:rPr>
              <w:fldChar w:fldCharType="begin"/>
            </w:r>
            <w:r w:rsidR="00120FD1">
              <w:rPr>
                <w:webHidden/>
              </w:rPr>
              <w:instrText xml:space="preserve"> PAGEREF _Toc89413831 \h </w:instrText>
            </w:r>
            <w:r w:rsidR="002D1D88">
              <w:rPr>
                <w:webHidden/>
              </w:rPr>
            </w:r>
            <w:r w:rsidR="002D1D88">
              <w:rPr>
                <w:webHidden/>
              </w:rPr>
              <w:fldChar w:fldCharType="separate"/>
            </w:r>
            <w:r w:rsidR="00456ECC">
              <w:rPr>
                <w:webHidden/>
              </w:rPr>
              <w:t>21</w:t>
            </w:r>
            <w:r w:rsidR="002D1D88">
              <w:rPr>
                <w:webHidden/>
              </w:rPr>
              <w:fldChar w:fldCharType="end"/>
            </w:r>
          </w:hyperlink>
        </w:p>
        <w:p w14:paraId="65A444A4" w14:textId="33AD5EEF" w:rsidR="00120FD1" w:rsidRDefault="00955126">
          <w:pPr>
            <w:pStyle w:val="Sumrio2"/>
            <w:rPr>
              <w:rFonts w:asciiTheme="minorHAnsi" w:eastAsiaTheme="minorEastAsia" w:hAnsiTheme="minorHAnsi" w:cstheme="minorBidi"/>
              <w:smallCaps w:val="0"/>
              <w:sz w:val="22"/>
              <w:szCs w:val="22"/>
            </w:rPr>
          </w:pPr>
          <w:hyperlink w:anchor="_Toc89413832" w:history="1">
            <w:r w:rsidR="00120FD1" w:rsidRPr="00FD2952">
              <w:rPr>
                <w:rStyle w:val="Hyperlink"/>
                <w:rFonts w:eastAsia="Arial"/>
              </w:rPr>
              <w:t>3.2 DIAGRAMA DE CLASSES</w:t>
            </w:r>
            <w:r w:rsidR="00120FD1">
              <w:rPr>
                <w:webHidden/>
              </w:rPr>
              <w:tab/>
            </w:r>
            <w:r w:rsidR="002D1D88">
              <w:rPr>
                <w:webHidden/>
              </w:rPr>
              <w:fldChar w:fldCharType="begin"/>
            </w:r>
            <w:r w:rsidR="00120FD1">
              <w:rPr>
                <w:webHidden/>
              </w:rPr>
              <w:instrText xml:space="preserve"> PAGEREF _Toc89413832 \h </w:instrText>
            </w:r>
            <w:r w:rsidR="002D1D88">
              <w:rPr>
                <w:webHidden/>
              </w:rPr>
            </w:r>
            <w:r w:rsidR="002D1D88">
              <w:rPr>
                <w:webHidden/>
              </w:rPr>
              <w:fldChar w:fldCharType="separate"/>
            </w:r>
            <w:r w:rsidR="00456ECC">
              <w:rPr>
                <w:webHidden/>
              </w:rPr>
              <w:t>23</w:t>
            </w:r>
            <w:r w:rsidR="002D1D88">
              <w:rPr>
                <w:webHidden/>
              </w:rPr>
              <w:fldChar w:fldCharType="end"/>
            </w:r>
          </w:hyperlink>
        </w:p>
        <w:p w14:paraId="69EA2FA7" w14:textId="683BBF70" w:rsidR="00120FD1" w:rsidRDefault="00955126">
          <w:pPr>
            <w:pStyle w:val="Sumrio1"/>
            <w:rPr>
              <w:rFonts w:asciiTheme="minorHAnsi" w:eastAsiaTheme="minorEastAsia" w:hAnsiTheme="minorHAnsi" w:cstheme="minorBidi"/>
              <w:b w:val="0"/>
              <w:bCs w:val="0"/>
              <w:caps w:val="0"/>
              <w:color w:val="auto"/>
              <w:sz w:val="22"/>
              <w:szCs w:val="22"/>
            </w:rPr>
          </w:pPr>
          <w:hyperlink w:anchor="_Toc89413833" w:history="1">
            <w:r w:rsidR="00120FD1" w:rsidRPr="00FD2952">
              <w:rPr>
                <w:rStyle w:val="Hyperlink"/>
              </w:rPr>
              <w:t>4. ATIVIDADES NO SISTEMA</w:t>
            </w:r>
            <w:r w:rsidR="00120FD1">
              <w:rPr>
                <w:webHidden/>
              </w:rPr>
              <w:tab/>
            </w:r>
            <w:r w:rsidR="002D1D88">
              <w:rPr>
                <w:webHidden/>
              </w:rPr>
              <w:fldChar w:fldCharType="begin"/>
            </w:r>
            <w:r w:rsidR="00120FD1">
              <w:rPr>
                <w:webHidden/>
              </w:rPr>
              <w:instrText xml:space="preserve"> PAGEREF _Toc89413833 \h </w:instrText>
            </w:r>
            <w:r w:rsidR="002D1D88">
              <w:rPr>
                <w:webHidden/>
              </w:rPr>
            </w:r>
            <w:r w:rsidR="002D1D88">
              <w:rPr>
                <w:webHidden/>
              </w:rPr>
              <w:fldChar w:fldCharType="separate"/>
            </w:r>
            <w:r w:rsidR="00456ECC">
              <w:rPr>
                <w:webHidden/>
              </w:rPr>
              <w:t>27</w:t>
            </w:r>
            <w:r w:rsidR="002D1D88">
              <w:rPr>
                <w:webHidden/>
              </w:rPr>
              <w:fldChar w:fldCharType="end"/>
            </w:r>
          </w:hyperlink>
        </w:p>
        <w:p w14:paraId="58330A6F" w14:textId="50B168A2" w:rsidR="00120FD1" w:rsidRDefault="00955126">
          <w:pPr>
            <w:pStyle w:val="Sumrio1"/>
            <w:rPr>
              <w:rFonts w:asciiTheme="minorHAnsi" w:eastAsiaTheme="minorEastAsia" w:hAnsiTheme="minorHAnsi" w:cstheme="minorBidi"/>
              <w:b w:val="0"/>
              <w:bCs w:val="0"/>
              <w:caps w:val="0"/>
              <w:color w:val="auto"/>
              <w:sz w:val="22"/>
              <w:szCs w:val="22"/>
            </w:rPr>
          </w:pPr>
          <w:hyperlink w:anchor="_Toc89413834" w:history="1">
            <w:r w:rsidR="00120FD1" w:rsidRPr="00FD2952">
              <w:rPr>
                <w:rStyle w:val="Hyperlink"/>
              </w:rPr>
              <w:t>4 .1 TELA DE LOGIN</w:t>
            </w:r>
            <w:r w:rsidR="00120FD1">
              <w:rPr>
                <w:webHidden/>
              </w:rPr>
              <w:tab/>
            </w:r>
            <w:r w:rsidR="002D1D88">
              <w:rPr>
                <w:webHidden/>
              </w:rPr>
              <w:fldChar w:fldCharType="begin"/>
            </w:r>
            <w:r w:rsidR="00120FD1">
              <w:rPr>
                <w:webHidden/>
              </w:rPr>
              <w:instrText xml:space="preserve"> PAGEREF _Toc89413834 \h </w:instrText>
            </w:r>
            <w:r w:rsidR="002D1D88">
              <w:rPr>
                <w:webHidden/>
              </w:rPr>
            </w:r>
            <w:r w:rsidR="002D1D88">
              <w:rPr>
                <w:webHidden/>
              </w:rPr>
              <w:fldChar w:fldCharType="separate"/>
            </w:r>
            <w:r w:rsidR="00456ECC">
              <w:rPr>
                <w:webHidden/>
              </w:rPr>
              <w:t>27</w:t>
            </w:r>
            <w:r w:rsidR="002D1D88">
              <w:rPr>
                <w:webHidden/>
              </w:rPr>
              <w:fldChar w:fldCharType="end"/>
            </w:r>
          </w:hyperlink>
        </w:p>
        <w:p w14:paraId="39242C53" w14:textId="6A36E049" w:rsidR="00120FD1" w:rsidRDefault="00955126">
          <w:pPr>
            <w:pStyle w:val="Sumrio2"/>
            <w:rPr>
              <w:rFonts w:asciiTheme="minorHAnsi" w:eastAsiaTheme="minorEastAsia" w:hAnsiTheme="minorHAnsi" w:cstheme="minorBidi"/>
              <w:smallCaps w:val="0"/>
              <w:sz w:val="22"/>
              <w:szCs w:val="22"/>
            </w:rPr>
          </w:pPr>
          <w:hyperlink w:anchor="_Toc89413835" w:history="1">
            <w:r w:rsidR="00120FD1" w:rsidRPr="00FD2952">
              <w:rPr>
                <w:rStyle w:val="Hyperlink"/>
              </w:rPr>
              <w:t>4.2 Processo de cadastramento de uma atividade estática.</w:t>
            </w:r>
            <w:r w:rsidR="00120FD1">
              <w:rPr>
                <w:webHidden/>
              </w:rPr>
              <w:tab/>
            </w:r>
            <w:r w:rsidR="002D1D88">
              <w:rPr>
                <w:webHidden/>
              </w:rPr>
              <w:fldChar w:fldCharType="begin"/>
            </w:r>
            <w:r w:rsidR="00120FD1">
              <w:rPr>
                <w:webHidden/>
              </w:rPr>
              <w:instrText xml:space="preserve"> PAGEREF _Toc89413835 \h </w:instrText>
            </w:r>
            <w:r w:rsidR="002D1D88">
              <w:rPr>
                <w:webHidden/>
              </w:rPr>
            </w:r>
            <w:r w:rsidR="002D1D88">
              <w:rPr>
                <w:webHidden/>
              </w:rPr>
              <w:fldChar w:fldCharType="separate"/>
            </w:r>
            <w:r w:rsidR="00456ECC">
              <w:rPr>
                <w:webHidden/>
              </w:rPr>
              <w:t>27</w:t>
            </w:r>
            <w:r w:rsidR="002D1D88">
              <w:rPr>
                <w:webHidden/>
              </w:rPr>
              <w:fldChar w:fldCharType="end"/>
            </w:r>
          </w:hyperlink>
        </w:p>
        <w:p w14:paraId="3BC54A7D" w14:textId="070AD0BD" w:rsidR="00120FD1" w:rsidRDefault="00955126">
          <w:pPr>
            <w:pStyle w:val="Sumrio2"/>
            <w:rPr>
              <w:rFonts w:asciiTheme="minorHAnsi" w:eastAsiaTheme="minorEastAsia" w:hAnsiTheme="minorHAnsi" w:cstheme="minorBidi"/>
              <w:smallCaps w:val="0"/>
              <w:sz w:val="22"/>
              <w:szCs w:val="22"/>
            </w:rPr>
          </w:pPr>
          <w:hyperlink w:anchor="_Toc89413836" w:history="1">
            <w:r w:rsidR="00120FD1" w:rsidRPr="00FD2952">
              <w:rPr>
                <w:rStyle w:val="Hyperlink"/>
                <w:rFonts w:eastAsia="Arial"/>
              </w:rPr>
              <w:t>4.3</w:t>
            </w:r>
            <w:r w:rsidR="00120FD1" w:rsidRPr="00FD2952">
              <w:rPr>
                <w:rStyle w:val="Hyperlink"/>
                <w:rFonts w:eastAsia="Calibri"/>
              </w:rPr>
              <w:t xml:space="preserve"> </w:t>
            </w:r>
            <w:r w:rsidR="00120FD1" w:rsidRPr="00FD2952">
              <w:rPr>
                <w:rStyle w:val="Hyperlink"/>
                <w:rFonts w:eastAsia="Arial"/>
              </w:rPr>
              <w:t>Processo para cadastrar uma atividade Dinâmica</w:t>
            </w:r>
            <w:r w:rsidR="00120FD1">
              <w:rPr>
                <w:webHidden/>
              </w:rPr>
              <w:tab/>
            </w:r>
            <w:r w:rsidR="002D1D88">
              <w:rPr>
                <w:webHidden/>
              </w:rPr>
              <w:fldChar w:fldCharType="begin"/>
            </w:r>
            <w:r w:rsidR="00120FD1">
              <w:rPr>
                <w:webHidden/>
              </w:rPr>
              <w:instrText xml:space="preserve"> PAGEREF _Toc89413836 \h </w:instrText>
            </w:r>
            <w:r w:rsidR="002D1D88">
              <w:rPr>
                <w:webHidden/>
              </w:rPr>
            </w:r>
            <w:r w:rsidR="002D1D88">
              <w:rPr>
                <w:webHidden/>
              </w:rPr>
              <w:fldChar w:fldCharType="separate"/>
            </w:r>
            <w:r w:rsidR="00456ECC">
              <w:rPr>
                <w:webHidden/>
              </w:rPr>
              <w:t>28</w:t>
            </w:r>
            <w:r w:rsidR="002D1D88">
              <w:rPr>
                <w:webHidden/>
              </w:rPr>
              <w:fldChar w:fldCharType="end"/>
            </w:r>
          </w:hyperlink>
        </w:p>
        <w:p w14:paraId="1AC76B30" w14:textId="43BC64F2" w:rsidR="00120FD1" w:rsidRDefault="00955126">
          <w:pPr>
            <w:pStyle w:val="Sumrio1"/>
            <w:rPr>
              <w:rFonts w:asciiTheme="minorHAnsi" w:eastAsiaTheme="minorEastAsia" w:hAnsiTheme="minorHAnsi" w:cstheme="minorBidi"/>
              <w:b w:val="0"/>
              <w:bCs w:val="0"/>
              <w:caps w:val="0"/>
              <w:color w:val="auto"/>
              <w:sz w:val="22"/>
              <w:szCs w:val="22"/>
            </w:rPr>
          </w:pPr>
          <w:hyperlink w:anchor="_Toc89413837" w:history="1">
            <w:r w:rsidR="00120FD1" w:rsidRPr="00FD2952">
              <w:rPr>
                <w:rStyle w:val="Hyperlink"/>
              </w:rPr>
              <w:t>4.4 PROCESSO PARA REALIZAR AS TAREFAS PRÓPRIAS DO SITE.</w:t>
            </w:r>
            <w:r w:rsidR="00120FD1">
              <w:rPr>
                <w:webHidden/>
              </w:rPr>
              <w:tab/>
            </w:r>
            <w:r w:rsidR="002D1D88">
              <w:rPr>
                <w:webHidden/>
              </w:rPr>
              <w:fldChar w:fldCharType="begin"/>
            </w:r>
            <w:r w:rsidR="00120FD1">
              <w:rPr>
                <w:webHidden/>
              </w:rPr>
              <w:instrText xml:space="preserve"> PAGEREF _Toc89413837 \h </w:instrText>
            </w:r>
            <w:r w:rsidR="002D1D88">
              <w:rPr>
                <w:webHidden/>
              </w:rPr>
            </w:r>
            <w:r w:rsidR="002D1D88">
              <w:rPr>
                <w:webHidden/>
              </w:rPr>
              <w:fldChar w:fldCharType="separate"/>
            </w:r>
            <w:r w:rsidR="00456ECC">
              <w:rPr>
                <w:webHidden/>
              </w:rPr>
              <w:t>29</w:t>
            </w:r>
            <w:r w:rsidR="002D1D88">
              <w:rPr>
                <w:webHidden/>
              </w:rPr>
              <w:fldChar w:fldCharType="end"/>
            </w:r>
          </w:hyperlink>
        </w:p>
        <w:p w14:paraId="6F67D8BE" w14:textId="27E56116" w:rsidR="00120FD1" w:rsidRDefault="00955126">
          <w:pPr>
            <w:pStyle w:val="Sumrio1"/>
            <w:rPr>
              <w:rFonts w:asciiTheme="minorHAnsi" w:eastAsiaTheme="minorEastAsia" w:hAnsiTheme="minorHAnsi" w:cstheme="minorBidi"/>
              <w:b w:val="0"/>
              <w:bCs w:val="0"/>
              <w:caps w:val="0"/>
              <w:color w:val="auto"/>
              <w:sz w:val="22"/>
              <w:szCs w:val="22"/>
            </w:rPr>
          </w:pPr>
          <w:hyperlink w:anchor="_Toc89413838" w:history="1">
            <w:r w:rsidR="00120FD1" w:rsidRPr="00FD2952">
              <w:rPr>
                <w:rStyle w:val="Hyperlink"/>
              </w:rPr>
              <w:t>4.5 Editor HTML.</w:t>
            </w:r>
            <w:r w:rsidR="00120FD1">
              <w:rPr>
                <w:webHidden/>
              </w:rPr>
              <w:tab/>
            </w:r>
            <w:r w:rsidR="002D1D88">
              <w:rPr>
                <w:webHidden/>
              </w:rPr>
              <w:fldChar w:fldCharType="begin"/>
            </w:r>
            <w:r w:rsidR="00120FD1">
              <w:rPr>
                <w:webHidden/>
              </w:rPr>
              <w:instrText xml:space="preserve"> PAGEREF _Toc89413838 \h </w:instrText>
            </w:r>
            <w:r w:rsidR="002D1D88">
              <w:rPr>
                <w:webHidden/>
              </w:rPr>
            </w:r>
            <w:r w:rsidR="002D1D88">
              <w:rPr>
                <w:webHidden/>
              </w:rPr>
              <w:fldChar w:fldCharType="separate"/>
            </w:r>
            <w:r w:rsidR="00456ECC">
              <w:rPr>
                <w:webHidden/>
              </w:rPr>
              <w:t>30</w:t>
            </w:r>
            <w:r w:rsidR="002D1D88">
              <w:rPr>
                <w:webHidden/>
              </w:rPr>
              <w:fldChar w:fldCharType="end"/>
            </w:r>
          </w:hyperlink>
        </w:p>
        <w:p w14:paraId="7DF2D5B9" w14:textId="5FD9BB93" w:rsidR="00120FD1" w:rsidRDefault="00955126">
          <w:pPr>
            <w:pStyle w:val="Sumrio1"/>
            <w:rPr>
              <w:rFonts w:asciiTheme="minorHAnsi" w:eastAsiaTheme="minorEastAsia" w:hAnsiTheme="minorHAnsi" w:cstheme="minorBidi"/>
              <w:b w:val="0"/>
              <w:bCs w:val="0"/>
              <w:caps w:val="0"/>
              <w:color w:val="auto"/>
              <w:sz w:val="22"/>
              <w:szCs w:val="22"/>
            </w:rPr>
          </w:pPr>
          <w:hyperlink w:anchor="_Toc89413839" w:history="1">
            <w:r w:rsidR="00120FD1" w:rsidRPr="00FD2952">
              <w:rPr>
                <w:rStyle w:val="Hyperlink"/>
              </w:rPr>
              <w:t>4.6 Processo em caso de esquecimento de senha.</w:t>
            </w:r>
            <w:r w:rsidR="00120FD1">
              <w:rPr>
                <w:webHidden/>
              </w:rPr>
              <w:tab/>
            </w:r>
            <w:r w:rsidR="002D1D88">
              <w:rPr>
                <w:webHidden/>
              </w:rPr>
              <w:fldChar w:fldCharType="begin"/>
            </w:r>
            <w:r w:rsidR="00120FD1">
              <w:rPr>
                <w:webHidden/>
              </w:rPr>
              <w:instrText xml:space="preserve"> PAGEREF _Toc89413839 \h </w:instrText>
            </w:r>
            <w:r w:rsidR="002D1D88">
              <w:rPr>
                <w:webHidden/>
              </w:rPr>
            </w:r>
            <w:r w:rsidR="002D1D88">
              <w:rPr>
                <w:webHidden/>
              </w:rPr>
              <w:fldChar w:fldCharType="separate"/>
            </w:r>
            <w:r w:rsidR="00456ECC">
              <w:rPr>
                <w:webHidden/>
              </w:rPr>
              <w:t>31</w:t>
            </w:r>
            <w:r w:rsidR="002D1D88">
              <w:rPr>
                <w:webHidden/>
              </w:rPr>
              <w:fldChar w:fldCharType="end"/>
            </w:r>
          </w:hyperlink>
        </w:p>
        <w:p w14:paraId="67FE1F34" w14:textId="2E779AAA" w:rsidR="00120FD1" w:rsidRDefault="00955126">
          <w:pPr>
            <w:pStyle w:val="Sumrio1"/>
            <w:rPr>
              <w:rFonts w:asciiTheme="minorHAnsi" w:eastAsiaTheme="minorEastAsia" w:hAnsiTheme="minorHAnsi" w:cstheme="minorBidi"/>
              <w:b w:val="0"/>
              <w:bCs w:val="0"/>
              <w:caps w:val="0"/>
              <w:color w:val="auto"/>
              <w:sz w:val="22"/>
              <w:szCs w:val="22"/>
            </w:rPr>
          </w:pPr>
          <w:hyperlink w:anchor="_Toc89413840" w:history="1">
            <w:r w:rsidR="00120FD1" w:rsidRPr="00FD2952">
              <w:rPr>
                <w:rStyle w:val="Hyperlink"/>
              </w:rPr>
              <w:t>4.7 Processo para cadastrar o usuário aluno.</w:t>
            </w:r>
            <w:r w:rsidR="00120FD1">
              <w:rPr>
                <w:webHidden/>
              </w:rPr>
              <w:tab/>
            </w:r>
            <w:r w:rsidR="002D1D88">
              <w:rPr>
                <w:webHidden/>
              </w:rPr>
              <w:fldChar w:fldCharType="begin"/>
            </w:r>
            <w:r w:rsidR="00120FD1">
              <w:rPr>
                <w:webHidden/>
              </w:rPr>
              <w:instrText xml:space="preserve"> PAGEREF _Toc89413840 \h </w:instrText>
            </w:r>
            <w:r w:rsidR="002D1D88">
              <w:rPr>
                <w:webHidden/>
              </w:rPr>
            </w:r>
            <w:r w:rsidR="002D1D88">
              <w:rPr>
                <w:webHidden/>
              </w:rPr>
              <w:fldChar w:fldCharType="separate"/>
            </w:r>
            <w:r w:rsidR="00456ECC">
              <w:rPr>
                <w:webHidden/>
              </w:rPr>
              <w:t>31</w:t>
            </w:r>
            <w:r w:rsidR="002D1D88">
              <w:rPr>
                <w:webHidden/>
              </w:rPr>
              <w:fldChar w:fldCharType="end"/>
            </w:r>
          </w:hyperlink>
        </w:p>
        <w:p w14:paraId="1AFFF79E" w14:textId="5618BA78" w:rsidR="00120FD1" w:rsidRDefault="00955126">
          <w:pPr>
            <w:pStyle w:val="Sumrio1"/>
            <w:rPr>
              <w:rFonts w:asciiTheme="minorHAnsi" w:eastAsiaTheme="minorEastAsia" w:hAnsiTheme="minorHAnsi" w:cstheme="minorBidi"/>
              <w:b w:val="0"/>
              <w:bCs w:val="0"/>
              <w:caps w:val="0"/>
              <w:color w:val="auto"/>
              <w:sz w:val="22"/>
              <w:szCs w:val="22"/>
            </w:rPr>
          </w:pPr>
          <w:hyperlink w:anchor="_Toc89413841" w:history="1">
            <w:r w:rsidR="00120FD1" w:rsidRPr="00FD2952">
              <w:rPr>
                <w:rStyle w:val="Hyperlink"/>
              </w:rPr>
              <w:t>4.8 Processo para verificar as informações do perfil do usuário.</w:t>
            </w:r>
            <w:r w:rsidR="00120FD1">
              <w:rPr>
                <w:webHidden/>
              </w:rPr>
              <w:tab/>
            </w:r>
            <w:r w:rsidR="002D1D88">
              <w:rPr>
                <w:webHidden/>
              </w:rPr>
              <w:fldChar w:fldCharType="begin"/>
            </w:r>
            <w:r w:rsidR="00120FD1">
              <w:rPr>
                <w:webHidden/>
              </w:rPr>
              <w:instrText xml:space="preserve"> PAGEREF _Toc89413841 \h </w:instrText>
            </w:r>
            <w:r w:rsidR="002D1D88">
              <w:rPr>
                <w:webHidden/>
              </w:rPr>
            </w:r>
            <w:r w:rsidR="002D1D88">
              <w:rPr>
                <w:webHidden/>
              </w:rPr>
              <w:fldChar w:fldCharType="separate"/>
            </w:r>
            <w:r w:rsidR="00456ECC">
              <w:rPr>
                <w:webHidden/>
              </w:rPr>
              <w:t>33</w:t>
            </w:r>
            <w:r w:rsidR="002D1D88">
              <w:rPr>
                <w:webHidden/>
              </w:rPr>
              <w:fldChar w:fldCharType="end"/>
            </w:r>
          </w:hyperlink>
        </w:p>
        <w:p w14:paraId="68CB2730" w14:textId="2C655F92" w:rsidR="00120FD1" w:rsidRDefault="00955126">
          <w:pPr>
            <w:pStyle w:val="Sumrio1"/>
            <w:rPr>
              <w:rFonts w:asciiTheme="minorHAnsi" w:eastAsiaTheme="minorEastAsia" w:hAnsiTheme="minorHAnsi" w:cstheme="minorBidi"/>
              <w:b w:val="0"/>
              <w:bCs w:val="0"/>
              <w:caps w:val="0"/>
              <w:color w:val="auto"/>
              <w:sz w:val="22"/>
              <w:szCs w:val="22"/>
            </w:rPr>
          </w:pPr>
          <w:hyperlink w:anchor="_Toc89413842" w:history="1">
            <w:r w:rsidR="00120FD1" w:rsidRPr="00FD2952">
              <w:rPr>
                <w:rStyle w:val="Hyperlink"/>
              </w:rPr>
              <w:t>4.9 Listagem de atividade para usuário aluno</w:t>
            </w:r>
            <w:r w:rsidR="00120FD1">
              <w:rPr>
                <w:webHidden/>
              </w:rPr>
              <w:tab/>
            </w:r>
            <w:r w:rsidR="002D1D88">
              <w:rPr>
                <w:webHidden/>
              </w:rPr>
              <w:fldChar w:fldCharType="begin"/>
            </w:r>
            <w:r w:rsidR="00120FD1">
              <w:rPr>
                <w:webHidden/>
              </w:rPr>
              <w:instrText xml:space="preserve"> PAGEREF _Toc89413842 \h </w:instrText>
            </w:r>
            <w:r w:rsidR="002D1D88">
              <w:rPr>
                <w:webHidden/>
              </w:rPr>
            </w:r>
            <w:r w:rsidR="002D1D88">
              <w:rPr>
                <w:webHidden/>
              </w:rPr>
              <w:fldChar w:fldCharType="separate"/>
            </w:r>
            <w:r w:rsidR="00456ECC">
              <w:rPr>
                <w:webHidden/>
              </w:rPr>
              <w:t>33</w:t>
            </w:r>
            <w:r w:rsidR="002D1D88">
              <w:rPr>
                <w:webHidden/>
              </w:rPr>
              <w:fldChar w:fldCharType="end"/>
            </w:r>
          </w:hyperlink>
        </w:p>
        <w:p w14:paraId="54AB3E85" w14:textId="31791A0B" w:rsidR="00120FD1" w:rsidRDefault="00955126">
          <w:pPr>
            <w:pStyle w:val="Sumrio1"/>
            <w:rPr>
              <w:rFonts w:asciiTheme="minorHAnsi" w:eastAsiaTheme="minorEastAsia" w:hAnsiTheme="minorHAnsi" w:cstheme="minorBidi"/>
              <w:b w:val="0"/>
              <w:bCs w:val="0"/>
              <w:caps w:val="0"/>
              <w:color w:val="auto"/>
              <w:sz w:val="22"/>
              <w:szCs w:val="22"/>
            </w:rPr>
          </w:pPr>
          <w:hyperlink w:anchor="_Toc89413843" w:history="1">
            <w:r w:rsidR="00120FD1" w:rsidRPr="00FD2952">
              <w:rPr>
                <w:rStyle w:val="Hyperlink"/>
              </w:rPr>
              <w:t>4.10 Listagem de atividades para usuário professor</w:t>
            </w:r>
            <w:r w:rsidR="00120FD1">
              <w:rPr>
                <w:webHidden/>
              </w:rPr>
              <w:tab/>
            </w:r>
            <w:r w:rsidR="002D1D88">
              <w:rPr>
                <w:webHidden/>
              </w:rPr>
              <w:fldChar w:fldCharType="begin"/>
            </w:r>
            <w:r w:rsidR="00120FD1">
              <w:rPr>
                <w:webHidden/>
              </w:rPr>
              <w:instrText xml:space="preserve"> PAGEREF _Toc89413843 \h </w:instrText>
            </w:r>
            <w:r w:rsidR="002D1D88">
              <w:rPr>
                <w:webHidden/>
              </w:rPr>
            </w:r>
            <w:r w:rsidR="002D1D88">
              <w:rPr>
                <w:webHidden/>
              </w:rPr>
              <w:fldChar w:fldCharType="separate"/>
            </w:r>
            <w:r w:rsidR="00456ECC">
              <w:rPr>
                <w:webHidden/>
              </w:rPr>
              <w:t>34</w:t>
            </w:r>
            <w:r w:rsidR="002D1D88">
              <w:rPr>
                <w:webHidden/>
              </w:rPr>
              <w:fldChar w:fldCharType="end"/>
            </w:r>
          </w:hyperlink>
        </w:p>
        <w:p w14:paraId="488A453D" w14:textId="38B2BD08" w:rsidR="00120FD1" w:rsidRDefault="00955126">
          <w:pPr>
            <w:pStyle w:val="Sumrio1"/>
            <w:rPr>
              <w:rFonts w:asciiTheme="minorHAnsi" w:eastAsiaTheme="minorEastAsia" w:hAnsiTheme="minorHAnsi" w:cstheme="minorBidi"/>
              <w:b w:val="0"/>
              <w:bCs w:val="0"/>
              <w:caps w:val="0"/>
              <w:color w:val="auto"/>
              <w:sz w:val="22"/>
              <w:szCs w:val="22"/>
            </w:rPr>
          </w:pPr>
          <w:hyperlink w:anchor="_Toc89413844" w:history="1">
            <w:r w:rsidR="00120FD1" w:rsidRPr="00FD2952">
              <w:rPr>
                <w:rStyle w:val="Hyperlink"/>
              </w:rPr>
              <w:t>4.11 Processo para cadastramento de usuário professor</w:t>
            </w:r>
            <w:r w:rsidR="00120FD1">
              <w:rPr>
                <w:webHidden/>
              </w:rPr>
              <w:tab/>
            </w:r>
            <w:r w:rsidR="002D1D88">
              <w:rPr>
                <w:webHidden/>
              </w:rPr>
              <w:fldChar w:fldCharType="begin"/>
            </w:r>
            <w:r w:rsidR="00120FD1">
              <w:rPr>
                <w:webHidden/>
              </w:rPr>
              <w:instrText xml:space="preserve"> PAGEREF _Toc89413844 \h </w:instrText>
            </w:r>
            <w:r w:rsidR="002D1D88">
              <w:rPr>
                <w:webHidden/>
              </w:rPr>
            </w:r>
            <w:r w:rsidR="002D1D88">
              <w:rPr>
                <w:webHidden/>
              </w:rPr>
              <w:fldChar w:fldCharType="separate"/>
            </w:r>
            <w:r w:rsidR="00456ECC">
              <w:rPr>
                <w:webHidden/>
              </w:rPr>
              <w:t>35</w:t>
            </w:r>
            <w:r w:rsidR="002D1D88">
              <w:rPr>
                <w:webHidden/>
              </w:rPr>
              <w:fldChar w:fldCharType="end"/>
            </w:r>
          </w:hyperlink>
        </w:p>
        <w:p w14:paraId="7B8F1597" w14:textId="02330ED4" w:rsidR="00120FD1" w:rsidRDefault="00955126">
          <w:pPr>
            <w:pStyle w:val="Sumrio1"/>
            <w:rPr>
              <w:rFonts w:asciiTheme="minorHAnsi" w:eastAsiaTheme="minorEastAsia" w:hAnsiTheme="minorHAnsi" w:cstheme="minorBidi"/>
              <w:b w:val="0"/>
              <w:bCs w:val="0"/>
              <w:caps w:val="0"/>
              <w:color w:val="auto"/>
              <w:sz w:val="22"/>
              <w:szCs w:val="22"/>
            </w:rPr>
          </w:pPr>
          <w:hyperlink w:anchor="_Toc89413845" w:history="1">
            <w:r w:rsidR="00120FD1" w:rsidRPr="00FD2952">
              <w:rPr>
                <w:rStyle w:val="Hyperlink"/>
              </w:rPr>
              <w:t>5. ANÁLISE DOS CÓDIGOS</w:t>
            </w:r>
            <w:r w:rsidR="00120FD1">
              <w:rPr>
                <w:webHidden/>
              </w:rPr>
              <w:tab/>
            </w:r>
            <w:r w:rsidR="002D1D88">
              <w:rPr>
                <w:webHidden/>
              </w:rPr>
              <w:fldChar w:fldCharType="begin"/>
            </w:r>
            <w:r w:rsidR="00120FD1">
              <w:rPr>
                <w:webHidden/>
              </w:rPr>
              <w:instrText xml:space="preserve"> PAGEREF _Toc89413845 \h </w:instrText>
            </w:r>
            <w:r w:rsidR="002D1D88">
              <w:rPr>
                <w:webHidden/>
              </w:rPr>
            </w:r>
            <w:r w:rsidR="002D1D88">
              <w:rPr>
                <w:webHidden/>
              </w:rPr>
              <w:fldChar w:fldCharType="separate"/>
            </w:r>
            <w:r w:rsidR="00456ECC">
              <w:rPr>
                <w:webHidden/>
              </w:rPr>
              <w:t>37</w:t>
            </w:r>
            <w:r w:rsidR="002D1D88">
              <w:rPr>
                <w:webHidden/>
              </w:rPr>
              <w:fldChar w:fldCharType="end"/>
            </w:r>
          </w:hyperlink>
        </w:p>
        <w:p w14:paraId="3B3C394B" w14:textId="7340D566" w:rsidR="00120FD1" w:rsidRDefault="00955126">
          <w:pPr>
            <w:pStyle w:val="Sumrio2"/>
            <w:rPr>
              <w:rFonts w:asciiTheme="minorHAnsi" w:eastAsiaTheme="minorEastAsia" w:hAnsiTheme="minorHAnsi" w:cstheme="minorBidi"/>
              <w:smallCaps w:val="0"/>
              <w:sz w:val="22"/>
              <w:szCs w:val="22"/>
            </w:rPr>
          </w:pPr>
          <w:hyperlink w:anchor="_Toc89413846" w:history="1">
            <w:r w:rsidR="00120FD1" w:rsidRPr="00FD2952">
              <w:rPr>
                <w:rStyle w:val="Hyperlink"/>
                <w:rFonts w:eastAsia="Arial"/>
              </w:rPr>
              <w:t>5.1 Códigos fonte</w:t>
            </w:r>
            <w:r w:rsidR="00120FD1">
              <w:rPr>
                <w:webHidden/>
              </w:rPr>
              <w:tab/>
            </w:r>
            <w:r w:rsidR="002D1D88">
              <w:rPr>
                <w:webHidden/>
              </w:rPr>
              <w:fldChar w:fldCharType="begin"/>
            </w:r>
            <w:r w:rsidR="00120FD1">
              <w:rPr>
                <w:webHidden/>
              </w:rPr>
              <w:instrText xml:space="preserve"> PAGEREF _Toc89413846 \h </w:instrText>
            </w:r>
            <w:r w:rsidR="002D1D88">
              <w:rPr>
                <w:webHidden/>
              </w:rPr>
            </w:r>
            <w:r w:rsidR="002D1D88">
              <w:rPr>
                <w:webHidden/>
              </w:rPr>
              <w:fldChar w:fldCharType="separate"/>
            </w:r>
            <w:r w:rsidR="00456ECC">
              <w:rPr>
                <w:webHidden/>
              </w:rPr>
              <w:t>37</w:t>
            </w:r>
            <w:r w:rsidR="002D1D88">
              <w:rPr>
                <w:webHidden/>
              </w:rPr>
              <w:fldChar w:fldCharType="end"/>
            </w:r>
          </w:hyperlink>
        </w:p>
        <w:p w14:paraId="106EBA68" w14:textId="6CFF7BDC" w:rsidR="00120FD1" w:rsidRDefault="00955126">
          <w:pPr>
            <w:pStyle w:val="Sumrio1"/>
            <w:rPr>
              <w:rFonts w:asciiTheme="minorHAnsi" w:eastAsiaTheme="minorEastAsia" w:hAnsiTheme="minorHAnsi" w:cstheme="minorBidi"/>
              <w:b w:val="0"/>
              <w:bCs w:val="0"/>
              <w:caps w:val="0"/>
              <w:color w:val="auto"/>
              <w:sz w:val="22"/>
              <w:szCs w:val="22"/>
            </w:rPr>
          </w:pPr>
          <w:hyperlink w:anchor="_Toc89413847" w:history="1">
            <w:r w:rsidR="00120FD1" w:rsidRPr="00FD2952">
              <w:rPr>
                <w:rStyle w:val="Hyperlink"/>
              </w:rPr>
              <w:t>6 CONSIDERAÇÕES FINAIS</w:t>
            </w:r>
            <w:r w:rsidR="00120FD1">
              <w:rPr>
                <w:webHidden/>
              </w:rPr>
              <w:tab/>
            </w:r>
            <w:r w:rsidR="002D1D88">
              <w:rPr>
                <w:webHidden/>
              </w:rPr>
              <w:fldChar w:fldCharType="begin"/>
            </w:r>
            <w:r w:rsidR="00120FD1">
              <w:rPr>
                <w:webHidden/>
              </w:rPr>
              <w:instrText xml:space="preserve"> PAGEREF _Toc89413847 \h </w:instrText>
            </w:r>
            <w:r w:rsidR="002D1D88">
              <w:rPr>
                <w:webHidden/>
              </w:rPr>
            </w:r>
            <w:r w:rsidR="002D1D88">
              <w:rPr>
                <w:webHidden/>
              </w:rPr>
              <w:fldChar w:fldCharType="separate"/>
            </w:r>
            <w:r w:rsidR="00456ECC">
              <w:rPr>
                <w:webHidden/>
              </w:rPr>
              <w:t>40</w:t>
            </w:r>
            <w:r w:rsidR="002D1D88">
              <w:rPr>
                <w:webHidden/>
              </w:rPr>
              <w:fldChar w:fldCharType="end"/>
            </w:r>
          </w:hyperlink>
        </w:p>
        <w:p w14:paraId="02F1D830" w14:textId="42B98271" w:rsidR="00120FD1" w:rsidRDefault="00955126">
          <w:pPr>
            <w:pStyle w:val="Sumrio2"/>
            <w:rPr>
              <w:rFonts w:asciiTheme="minorHAnsi" w:eastAsiaTheme="minorEastAsia" w:hAnsiTheme="minorHAnsi" w:cstheme="minorBidi"/>
              <w:smallCaps w:val="0"/>
              <w:sz w:val="22"/>
              <w:szCs w:val="22"/>
            </w:rPr>
          </w:pPr>
          <w:hyperlink w:anchor="_Toc89413848" w:history="1">
            <w:r w:rsidR="00120FD1" w:rsidRPr="00FD2952">
              <w:rPr>
                <w:rStyle w:val="Hyperlink"/>
                <w:rFonts w:eastAsia="Arial"/>
              </w:rPr>
              <w:t>6.1 Trabalhos Futuros</w:t>
            </w:r>
            <w:r w:rsidR="00120FD1">
              <w:rPr>
                <w:webHidden/>
              </w:rPr>
              <w:tab/>
            </w:r>
            <w:r w:rsidR="002D1D88">
              <w:rPr>
                <w:webHidden/>
              </w:rPr>
              <w:fldChar w:fldCharType="begin"/>
            </w:r>
            <w:r w:rsidR="00120FD1">
              <w:rPr>
                <w:webHidden/>
              </w:rPr>
              <w:instrText xml:space="preserve"> PAGEREF _Toc89413848 \h </w:instrText>
            </w:r>
            <w:r w:rsidR="002D1D88">
              <w:rPr>
                <w:webHidden/>
              </w:rPr>
            </w:r>
            <w:r w:rsidR="002D1D88">
              <w:rPr>
                <w:webHidden/>
              </w:rPr>
              <w:fldChar w:fldCharType="separate"/>
            </w:r>
            <w:r w:rsidR="00456ECC">
              <w:rPr>
                <w:webHidden/>
              </w:rPr>
              <w:t>41</w:t>
            </w:r>
            <w:r w:rsidR="002D1D88">
              <w:rPr>
                <w:webHidden/>
              </w:rPr>
              <w:fldChar w:fldCharType="end"/>
            </w:r>
          </w:hyperlink>
        </w:p>
        <w:p w14:paraId="12FF69F4" w14:textId="36FE5A40" w:rsidR="00120FD1" w:rsidRDefault="00955126">
          <w:pPr>
            <w:pStyle w:val="Sumrio1"/>
            <w:rPr>
              <w:rFonts w:asciiTheme="minorHAnsi" w:eastAsiaTheme="minorEastAsia" w:hAnsiTheme="minorHAnsi" w:cstheme="minorBidi"/>
              <w:b w:val="0"/>
              <w:bCs w:val="0"/>
              <w:caps w:val="0"/>
              <w:color w:val="auto"/>
              <w:sz w:val="22"/>
              <w:szCs w:val="22"/>
            </w:rPr>
          </w:pPr>
          <w:hyperlink w:anchor="_Toc89413849" w:history="1">
            <w:r w:rsidR="00120FD1" w:rsidRPr="00FD2952">
              <w:rPr>
                <w:rStyle w:val="Hyperlink"/>
              </w:rPr>
              <w:t>REFERÊNCIAS BIBLIOGRÁFICAS</w:t>
            </w:r>
            <w:r w:rsidR="00120FD1">
              <w:rPr>
                <w:webHidden/>
              </w:rPr>
              <w:tab/>
            </w:r>
            <w:r w:rsidR="002D1D88">
              <w:rPr>
                <w:webHidden/>
              </w:rPr>
              <w:fldChar w:fldCharType="begin"/>
            </w:r>
            <w:r w:rsidR="00120FD1">
              <w:rPr>
                <w:webHidden/>
              </w:rPr>
              <w:instrText xml:space="preserve"> PAGEREF _Toc89413849 \h </w:instrText>
            </w:r>
            <w:r w:rsidR="002D1D88">
              <w:rPr>
                <w:webHidden/>
              </w:rPr>
            </w:r>
            <w:r w:rsidR="002D1D88">
              <w:rPr>
                <w:webHidden/>
              </w:rPr>
              <w:fldChar w:fldCharType="separate"/>
            </w:r>
            <w:r w:rsidR="00456ECC">
              <w:rPr>
                <w:webHidden/>
              </w:rPr>
              <w:t>43</w:t>
            </w:r>
            <w:r w:rsidR="002D1D88">
              <w:rPr>
                <w:webHidden/>
              </w:rPr>
              <w:fldChar w:fldCharType="end"/>
            </w:r>
          </w:hyperlink>
        </w:p>
        <w:p w14:paraId="6B90782D" w14:textId="77777777" w:rsidR="00544957" w:rsidRDefault="002D1D88" w:rsidP="005940B9">
          <w:pPr>
            <w:spacing w:line="360" w:lineRule="auto"/>
          </w:pPr>
          <w:r w:rsidRPr="00853D01">
            <w:rPr>
              <w:bCs/>
            </w:rPr>
            <w:fldChar w:fldCharType="end"/>
          </w:r>
        </w:p>
      </w:sdtContent>
    </w:sdt>
    <w:p w14:paraId="205F5295" w14:textId="77777777" w:rsidR="0017465A" w:rsidRDefault="0017465A" w:rsidP="005940B9">
      <w:pPr>
        <w:tabs>
          <w:tab w:val="right" w:leader="dot" w:pos="9062"/>
        </w:tabs>
        <w:spacing w:line="360" w:lineRule="auto"/>
        <w:jc w:val="both"/>
        <w:rPr>
          <w:rFonts w:ascii="Arial" w:eastAsia="Times New Roman" w:hAnsi="Arial" w:cs="Arial"/>
          <w:b/>
          <w:caps/>
          <w:noProof/>
          <w:color w:val="000000" w:themeColor="text1"/>
          <w:sz w:val="24"/>
          <w:szCs w:val="24"/>
          <w:lang w:eastAsia="pt-BR"/>
        </w:rPr>
        <w:sectPr w:rsidR="0017465A" w:rsidSect="005940B9">
          <w:footerReference w:type="default" r:id="rId22"/>
          <w:pgSz w:w="11906" w:h="16838"/>
          <w:pgMar w:top="1701" w:right="1134" w:bottom="1134" w:left="1701" w:header="708" w:footer="708" w:gutter="0"/>
          <w:pgNumType w:start="11"/>
          <w:cols w:space="708"/>
          <w:docGrid w:linePitch="360"/>
        </w:sectPr>
      </w:pPr>
    </w:p>
    <w:p w14:paraId="03EFD7E7" w14:textId="77777777" w:rsidR="00B771A6" w:rsidRDefault="00B771A6" w:rsidP="00E93433">
      <w:pPr>
        <w:pStyle w:val="Ttulo1"/>
      </w:pPr>
      <w:bookmarkStart w:id="3" w:name="_Toc56804865"/>
      <w:bookmarkStart w:id="4" w:name="_Ref87631532"/>
      <w:bookmarkStart w:id="5" w:name="_Toc89413817"/>
      <w:r w:rsidRPr="00FB1D33">
        <w:lastRenderedPageBreak/>
        <w:t xml:space="preserve">1 </w:t>
      </w:r>
      <w:r w:rsidRPr="00287CF6">
        <w:t>INTRODUÇÃO</w:t>
      </w:r>
      <w:bookmarkEnd w:id="3"/>
      <w:bookmarkEnd w:id="4"/>
      <w:bookmarkEnd w:id="5"/>
    </w:p>
    <w:p w14:paraId="233A6E1F" w14:textId="77777777" w:rsidR="003D03E4" w:rsidRPr="006C3AB9" w:rsidRDefault="003D03E4" w:rsidP="005940B9">
      <w:pPr>
        <w:rPr>
          <w:rFonts w:ascii="Arial" w:hAnsi="Arial" w:cs="Arial"/>
          <w:sz w:val="24"/>
          <w:szCs w:val="24"/>
        </w:rPr>
      </w:pPr>
    </w:p>
    <w:p w14:paraId="139F4D64" w14:textId="77777777" w:rsidR="0074692E" w:rsidRPr="003E264F" w:rsidRDefault="0074692E" w:rsidP="0037201F">
      <w:pPr>
        <w:pStyle w:val="SemEspaamento"/>
        <w:ind w:firstLine="709"/>
        <w:rPr>
          <w:sz w:val="14"/>
          <w:szCs w:val="14"/>
        </w:rPr>
      </w:pPr>
      <w:r w:rsidRPr="003E264F">
        <w:rPr>
          <w:rStyle w:val="normaltextrun"/>
        </w:rPr>
        <w:t>O ensino superior no Brasil, mesmo com os avanços na área da educação nos últimos anos, ainda segue um modelo conteudista, ou seja, um modelo que prioriza a transmissão de conteúdo por parte do professor, e que, por muitas vezes, deixa a metodologia de ensino, a aprendizagem e o aluno em segundo plano.</w:t>
      </w:r>
      <w:r w:rsidRPr="003E264F">
        <w:rPr>
          <w:rStyle w:val="eop"/>
        </w:rPr>
        <w:t> </w:t>
      </w:r>
    </w:p>
    <w:p w14:paraId="6168BCA8" w14:textId="77777777" w:rsidR="0074692E" w:rsidRPr="003E264F" w:rsidRDefault="0074692E" w:rsidP="0001306A">
      <w:pPr>
        <w:pStyle w:val="SemEspaamento"/>
        <w:rPr>
          <w:sz w:val="14"/>
          <w:szCs w:val="14"/>
        </w:rPr>
      </w:pPr>
      <w:r w:rsidRPr="003E264F">
        <w:rPr>
          <w:rStyle w:val="normaltextrun"/>
        </w:rPr>
        <w:t>O problema gerado por esse modelo, é que como o conteúdo ensinado pelos docentes é pré-determinado pelas instituições de ensino, caso o aluno tenha interesse em realizar uma atividade de um determinado tema e este tema não faça parte da ementa do curso, mesmo estando relacionado com a matéria, o professor não terá tempo hábil de realizar esta atividade em sala de aula, gerando um déficit no aprendizado do aluno.  </w:t>
      </w:r>
      <w:r w:rsidRPr="003E264F">
        <w:rPr>
          <w:rStyle w:val="eop"/>
        </w:rPr>
        <w:t> </w:t>
      </w:r>
    </w:p>
    <w:p w14:paraId="0A1A763D" w14:textId="77777777" w:rsidR="0074692E" w:rsidRPr="003E264F" w:rsidRDefault="0074692E" w:rsidP="004D152A">
      <w:pPr>
        <w:pStyle w:val="SemEspaamento"/>
        <w:ind w:firstLine="709"/>
        <w:rPr>
          <w:rFonts w:ascii="Segoe UI" w:hAnsi="Segoe UI" w:cs="Segoe UI"/>
          <w:sz w:val="14"/>
          <w:szCs w:val="14"/>
        </w:rPr>
      </w:pPr>
      <w:r w:rsidRPr="003E264F">
        <w:rPr>
          <w:rStyle w:val="normaltextrun"/>
        </w:rPr>
        <w:t>Desta forma, o objetivo deste trabalho é criar uma plataforma online onde os docentes poderão criar questionários e atividades para seus alunos, com a possibilidade de implementar uma atividade prática no final, no caso de cursos de programação.</w:t>
      </w:r>
      <w:r w:rsidRPr="003E264F">
        <w:rPr>
          <w:rStyle w:val="eop"/>
          <w:rFonts w:ascii="Calibri" w:hAnsi="Calibri" w:cs="Segoe UI"/>
        </w:rPr>
        <w:t> </w:t>
      </w:r>
    </w:p>
    <w:p w14:paraId="3436C9A5" w14:textId="77777777" w:rsidR="00955B80" w:rsidRPr="00287CF6" w:rsidRDefault="00955B80" w:rsidP="0001306A">
      <w:pPr>
        <w:pStyle w:val="SemEspaamento"/>
        <w:rPr>
          <w:lang w:eastAsia="pt-BR"/>
        </w:rPr>
      </w:pPr>
    </w:p>
    <w:p w14:paraId="34E27D5C" w14:textId="77777777" w:rsidR="00287CF6" w:rsidRPr="006C3AB9" w:rsidRDefault="002A6C22" w:rsidP="005940B9">
      <w:pPr>
        <w:pStyle w:val="Ttulo2"/>
        <w:rPr>
          <w:rFonts w:ascii="Arial" w:hAnsi="Arial" w:cs="Arial"/>
          <w:bCs w:val="0"/>
          <w:color w:val="000000" w:themeColor="text1"/>
          <w:sz w:val="24"/>
          <w:szCs w:val="24"/>
        </w:rPr>
      </w:pPr>
      <w:bookmarkStart w:id="6" w:name="_Toc56804866"/>
      <w:bookmarkStart w:id="7" w:name="_Toc89413818"/>
      <w:r w:rsidRPr="006C3AB9">
        <w:rPr>
          <w:rFonts w:ascii="Arial" w:hAnsi="Arial" w:cs="Arial"/>
          <w:bCs w:val="0"/>
          <w:color w:val="000000" w:themeColor="text1"/>
          <w:sz w:val="24"/>
          <w:szCs w:val="24"/>
        </w:rPr>
        <w:t xml:space="preserve">1.1 </w:t>
      </w:r>
      <w:r w:rsidR="006C3AB9">
        <w:rPr>
          <w:rFonts w:ascii="Arial" w:hAnsi="Arial" w:cs="Arial"/>
          <w:bCs w:val="0"/>
          <w:color w:val="000000" w:themeColor="text1"/>
          <w:sz w:val="24"/>
          <w:szCs w:val="24"/>
        </w:rPr>
        <w:t>O</w:t>
      </w:r>
      <w:r w:rsidR="006C3AB9" w:rsidRPr="006C3AB9">
        <w:rPr>
          <w:rFonts w:ascii="Arial" w:hAnsi="Arial" w:cs="Arial"/>
          <w:bCs w:val="0"/>
          <w:color w:val="000000" w:themeColor="text1"/>
          <w:sz w:val="24"/>
          <w:szCs w:val="24"/>
        </w:rPr>
        <w:t xml:space="preserve">bjetivos do </w:t>
      </w:r>
      <w:r w:rsidR="006C3AB9">
        <w:rPr>
          <w:rFonts w:ascii="Arial" w:hAnsi="Arial" w:cs="Arial"/>
          <w:bCs w:val="0"/>
          <w:color w:val="000000" w:themeColor="text1"/>
          <w:sz w:val="24"/>
          <w:szCs w:val="24"/>
        </w:rPr>
        <w:t>T</w:t>
      </w:r>
      <w:r w:rsidR="006C3AB9" w:rsidRPr="006C3AB9">
        <w:rPr>
          <w:rFonts w:ascii="Arial" w:hAnsi="Arial" w:cs="Arial"/>
          <w:bCs w:val="0"/>
          <w:color w:val="000000" w:themeColor="text1"/>
          <w:sz w:val="24"/>
          <w:szCs w:val="24"/>
        </w:rPr>
        <w:t>rabalho</w:t>
      </w:r>
      <w:bookmarkEnd w:id="6"/>
      <w:bookmarkEnd w:id="7"/>
    </w:p>
    <w:p w14:paraId="6FEFF1A9" w14:textId="77777777" w:rsidR="00CD332A" w:rsidRPr="00CD332A" w:rsidRDefault="00CD332A" w:rsidP="005940B9"/>
    <w:p w14:paraId="6316C5EC" w14:textId="77777777" w:rsidR="0074692E" w:rsidRPr="003E264F" w:rsidRDefault="0074692E" w:rsidP="00C872B3">
      <w:pPr>
        <w:pStyle w:val="SemEspaamento"/>
        <w:ind w:firstLine="709"/>
      </w:pPr>
      <w:r w:rsidRPr="003E264F">
        <w:rPr>
          <w:rStyle w:val="normaltextrun"/>
        </w:rPr>
        <w:t xml:space="preserve">O objetivo deste trabalho é desenvolver uma </w:t>
      </w:r>
      <w:r w:rsidR="003A633F">
        <w:rPr>
          <w:rStyle w:val="normaltextrun"/>
        </w:rPr>
        <w:t>ferramenta online</w:t>
      </w:r>
      <w:r w:rsidRPr="003E264F">
        <w:rPr>
          <w:rStyle w:val="normaltextrun"/>
        </w:rPr>
        <w:t>, onde docentes poderão criar questionário</w:t>
      </w:r>
      <w:r w:rsidR="00652E78">
        <w:rPr>
          <w:rStyle w:val="normaltextrun"/>
        </w:rPr>
        <w:t>s</w:t>
      </w:r>
      <w:r w:rsidRPr="003E264F">
        <w:rPr>
          <w:rStyle w:val="normaltextrun"/>
        </w:rPr>
        <w:t xml:space="preserve"> para seus alunos responderem, como complemento de temas ou atividades que não puderam ser abordados em sala de aula por falta de tempo hábil</w:t>
      </w:r>
      <w:r w:rsidR="009D1E6C">
        <w:rPr>
          <w:rStyle w:val="normaltextrun"/>
        </w:rPr>
        <w:t>.</w:t>
      </w:r>
      <w:r w:rsidRPr="003E264F">
        <w:rPr>
          <w:rStyle w:val="normaltextrun"/>
        </w:rPr>
        <w:t xml:space="preserve"> </w:t>
      </w:r>
      <w:r w:rsidR="009D1E6C">
        <w:rPr>
          <w:rStyle w:val="normaltextrun"/>
        </w:rPr>
        <w:t>A</w:t>
      </w:r>
      <w:r w:rsidRPr="003E264F">
        <w:rPr>
          <w:rStyle w:val="normaltextrun"/>
        </w:rPr>
        <w:t xml:space="preserve"> plataforma também possibilitará aos alunos a chance de implementar suas atividades, no caso de cursos de programação</w:t>
      </w:r>
      <w:r w:rsidR="009D1E6C">
        <w:rPr>
          <w:rStyle w:val="normaltextrun"/>
        </w:rPr>
        <w:t>, assim, o aluno terá a chance de ter o seu código fonte avaliado pelo professor,</w:t>
      </w:r>
      <w:r w:rsidRPr="003E264F">
        <w:rPr>
          <w:rStyle w:val="normaltextrun"/>
        </w:rPr>
        <w:t> </w:t>
      </w:r>
      <w:r w:rsidR="009D1E6C">
        <w:rPr>
          <w:rStyle w:val="eop"/>
        </w:rPr>
        <w:t>descobrindo onde acertou e onde poderia melhorar, algo que é difícil de ser feito em sala de aula, uma vez que, dependendo da quantidade de alunos, o professor não terá tempo hábil de corrigir os exercícios de todos individualmente.</w:t>
      </w:r>
    </w:p>
    <w:p w14:paraId="7BB3CD5E" w14:textId="77777777" w:rsidR="00955B80" w:rsidRDefault="000E42A1" w:rsidP="0001306A">
      <w:pPr>
        <w:pStyle w:val="SemEspaamento"/>
      </w:pPr>
      <w:r w:rsidRPr="000E42A1">
        <w:t>.</w:t>
      </w:r>
    </w:p>
    <w:p w14:paraId="3BDA78CC" w14:textId="77777777" w:rsidR="000E42A1" w:rsidRPr="00287CF6" w:rsidRDefault="000E42A1" w:rsidP="0001306A">
      <w:pPr>
        <w:pStyle w:val="SemEspaamento"/>
      </w:pPr>
    </w:p>
    <w:p w14:paraId="47590872" w14:textId="77777777" w:rsidR="00CD332A" w:rsidRPr="006C3AB9" w:rsidRDefault="002A6C22" w:rsidP="005940B9">
      <w:pPr>
        <w:pStyle w:val="Ttulo2"/>
        <w:rPr>
          <w:rFonts w:ascii="Arial" w:hAnsi="Arial" w:cs="Arial"/>
          <w:bCs w:val="0"/>
          <w:color w:val="000000" w:themeColor="text1"/>
          <w:sz w:val="24"/>
          <w:szCs w:val="24"/>
        </w:rPr>
      </w:pPr>
      <w:bookmarkStart w:id="8" w:name="_Toc56804867"/>
      <w:bookmarkStart w:id="9" w:name="_Toc89413819"/>
      <w:r w:rsidRPr="006C3AB9">
        <w:rPr>
          <w:rFonts w:ascii="Arial" w:hAnsi="Arial" w:cs="Arial"/>
          <w:bCs w:val="0"/>
          <w:color w:val="000000" w:themeColor="text1"/>
          <w:sz w:val="24"/>
          <w:szCs w:val="24"/>
        </w:rPr>
        <w:t xml:space="preserve">1.2 </w:t>
      </w:r>
      <w:r w:rsidR="006C3AB9" w:rsidRPr="006C3AB9">
        <w:rPr>
          <w:rFonts w:ascii="Arial" w:hAnsi="Arial" w:cs="Arial"/>
          <w:bCs w:val="0"/>
          <w:color w:val="000000" w:themeColor="text1"/>
          <w:sz w:val="24"/>
          <w:szCs w:val="24"/>
        </w:rPr>
        <w:t>Estrutura do Trabalho</w:t>
      </w:r>
      <w:bookmarkEnd w:id="8"/>
      <w:bookmarkEnd w:id="9"/>
    </w:p>
    <w:p w14:paraId="3DA5CB31" w14:textId="77777777" w:rsidR="00664EBF" w:rsidRDefault="00664EBF" w:rsidP="00664EBF"/>
    <w:p w14:paraId="1C70DF1C" w14:textId="77777777" w:rsidR="00664EBF" w:rsidRPr="001B41D6" w:rsidRDefault="00664EBF" w:rsidP="00FA6B3C">
      <w:pPr>
        <w:spacing w:line="360" w:lineRule="auto"/>
        <w:jc w:val="both"/>
        <w:rPr>
          <w:rFonts w:ascii="Arial" w:hAnsi="Arial" w:cs="Arial"/>
          <w:sz w:val="24"/>
          <w:szCs w:val="24"/>
        </w:rPr>
      </w:pPr>
      <w:r>
        <w:lastRenderedPageBreak/>
        <w:tab/>
      </w:r>
      <w:r w:rsidRPr="00664EBF">
        <w:rPr>
          <w:rFonts w:ascii="Arial" w:hAnsi="Arial" w:cs="Arial"/>
          <w:sz w:val="24"/>
          <w:szCs w:val="24"/>
        </w:rPr>
        <w:t xml:space="preserve">No capítulo 2 será apresentado todas as tecnologias que foram utilizadas no projeto, assim como o motivo pelas quais foram escolhidos e um pouco da sua história no meio da computação, sendo elas: </w:t>
      </w:r>
      <w:r w:rsidR="00F81EE5">
        <w:rPr>
          <w:rFonts w:ascii="Arial" w:hAnsi="Arial" w:cs="Arial"/>
          <w:sz w:val="24"/>
          <w:szCs w:val="24"/>
        </w:rPr>
        <w:t>XAMPP</w:t>
      </w:r>
      <w:r w:rsidR="001B41D6">
        <w:rPr>
          <w:rFonts w:ascii="Arial" w:hAnsi="Arial" w:cs="Arial"/>
          <w:sz w:val="24"/>
          <w:szCs w:val="24"/>
        </w:rPr>
        <w:t xml:space="preserve">, </w:t>
      </w:r>
      <w:r w:rsidR="001B41D6" w:rsidRPr="001B41D6">
        <w:rPr>
          <w:rFonts w:ascii="Arial" w:hAnsi="Arial" w:cs="Arial"/>
          <w:sz w:val="24"/>
          <w:szCs w:val="24"/>
        </w:rPr>
        <w:t>MySQL</w:t>
      </w:r>
      <w:r w:rsidR="001B41D6">
        <w:rPr>
          <w:rFonts w:ascii="Arial" w:hAnsi="Arial" w:cs="Arial"/>
          <w:sz w:val="24"/>
          <w:szCs w:val="24"/>
        </w:rPr>
        <w:t xml:space="preserve">, </w:t>
      </w:r>
      <w:r w:rsidRPr="001B41D6">
        <w:rPr>
          <w:rFonts w:ascii="Arial" w:hAnsi="Arial" w:cs="Arial"/>
          <w:sz w:val="24"/>
          <w:szCs w:val="24"/>
        </w:rPr>
        <w:t>PhpMyAdmin</w:t>
      </w:r>
      <w:r w:rsidR="001B41D6">
        <w:rPr>
          <w:rFonts w:ascii="Arial" w:hAnsi="Arial" w:cs="Arial"/>
          <w:sz w:val="24"/>
          <w:szCs w:val="24"/>
        </w:rPr>
        <w:t xml:space="preserve">, </w:t>
      </w:r>
      <w:r w:rsidRPr="001B41D6">
        <w:rPr>
          <w:rFonts w:ascii="Arial" w:hAnsi="Arial" w:cs="Arial"/>
          <w:sz w:val="24"/>
          <w:szCs w:val="24"/>
        </w:rPr>
        <w:t>JavaScript</w:t>
      </w:r>
      <w:r w:rsidR="001B41D6">
        <w:rPr>
          <w:rFonts w:ascii="Arial" w:hAnsi="Arial" w:cs="Arial"/>
          <w:sz w:val="24"/>
          <w:szCs w:val="24"/>
        </w:rPr>
        <w:t xml:space="preserve">, </w:t>
      </w:r>
      <w:r w:rsidRPr="001B41D6">
        <w:rPr>
          <w:rFonts w:ascii="Arial" w:hAnsi="Arial" w:cs="Arial"/>
          <w:sz w:val="24"/>
          <w:szCs w:val="24"/>
        </w:rPr>
        <w:t>HTML</w:t>
      </w:r>
      <w:r w:rsidR="001B41D6">
        <w:rPr>
          <w:rFonts w:ascii="Arial" w:hAnsi="Arial" w:cs="Arial"/>
          <w:sz w:val="24"/>
          <w:szCs w:val="24"/>
        </w:rPr>
        <w:t xml:space="preserve">, </w:t>
      </w:r>
      <w:r w:rsidRPr="001B41D6">
        <w:rPr>
          <w:rFonts w:ascii="Arial" w:hAnsi="Arial" w:cs="Arial"/>
          <w:sz w:val="24"/>
          <w:szCs w:val="24"/>
        </w:rPr>
        <w:t>CSS</w:t>
      </w:r>
      <w:r w:rsidR="001B41D6">
        <w:rPr>
          <w:rFonts w:ascii="Arial" w:hAnsi="Arial" w:cs="Arial"/>
          <w:sz w:val="24"/>
          <w:szCs w:val="24"/>
        </w:rPr>
        <w:t xml:space="preserve">, </w:t>
      </w:r>
      <w:r w:rsidRPr="001B41D6">
        <w:rPr>
          <w:rFonts w:ascii="Arial" w:hAnsi="Arial" w:cs="Arial"/>
          <w:sz w:val="24"/>
          <w:szCs w:val="24"/>
        </w:rPr>
        <w:t>PHP</w:t>
      </w:r>
      <w:r w:rsidR="001B41D6" w:rsidRPr="001B41D6">
        <w:rPr>
          <w:rFonts w:ascii="Arial" w:hAnsi="Arial" w:cs="Arial"/>
          <w:sz w:val="24"/>
          <w:szCs w:val="24"/>
        </w:rPr>
        <w:t>.</w:t>
      </w:r>
    </w:p>
    <w:p w14:paraId="312BF383" w14:textId="77777777" w:rsidR="006C3AB9" w:rsidRDefault="001B41D6" w:rsidP="006C3AB9">
      <w:pPr>
        <w:spacing w:line="360" w:lineRule="auto"/>
        <w:jc w:val="both"/>
        <w:rPr>
          <w:rFonts w:ascii="Arial" w:hAnsi="Arial" w:cs="Arial"/>
          <w:sz w:val="24"/>
          <w:szCs w:val="24"/>
        </w:rPr>
      </w:pPr>
      <w:r w:rsidRPr="001B41D6">
        <w:rPr>
          <w:rFonts w:ascii="Arial" w:hAnsi="Arial" w:cs="Arial"/>
          <w:sz w:val="24"/>
          <w:szCs w:val="24"/>
        </w:rPr>
        <w:tab/>
        <w:t>No capítulo 3 está exposto o problema que o aluno e os professores enfrentam nos momentos de apresentação de temas que envolvem atividades práticas durante a formação acadêmica.</w:t>
      </w:r>
    </w:p>
    <w:p w14:paraId="7E29C739" w14:textId="77777777" w:rsidR="001B41D6" w:rsidRDefault="001B41D6" w:rsidP="006C3AB9">
      <w:pPr>
        <w:spacing w:line="360" w:lineRule="auto"/>
        <w:ind w:firstLine="709"/>
        <w:jc w:val="both"/>
        <w:rPr>
          <w:rFonts w:ascii="Arial" w:hAnsi="Arial" w:cs="Arial"/>
          <w:sz w:val="24"/>
          <w:szCs w:val="24"/>
        </w:rPr>
      </w:pPr>
      <w:r w:rsidRPr="001B41D6">
        <w:rPr>
          <w:rFonts w:ascii="Arial" w:hAnsi="Arial" w:cs="Arial"/>
          <w:sz w:val="24"/>
          <w:szCs w:val="24"/>
        </w:rPr>
        <w:t>No capítulo 4, serão demonstrados os diagramas que foram utilizados para trazer uma melhor visualização de como o projeto funciona sendo eles:</w:t>
      </w:r>
      <w:r w:rsidR="00AF760D">
        <w:rPr>
          <w:rFonts w:ascii="Arial" w:hAnsi="Arial" w:cs="Arial"/>
          <w:sz w:val="24"/>
          <w:szCs w:val="24"/>
        </w:rPr>
        <w:t xml:space="preserve"> </w:t>
      </w:r>
      <w:r w:rsidRPr="001B41D6">
        <w:rPr>
          <w:rFonts w:ascii="Arial" w:hAnsi="Arial" w:cs="Arial"/>
          <w:sz w:val="24"/>
          <w:szCs w:val="24"/>
        </w:rPr>
        <w:t>Diagrama de Caso de uso</w:t>
      </w:r>
      <w:r w:rsidR="00AF760D">
        <w:rPr>
          <w:rFonts w:ascii="Arial" w:hAnsi="Arial" w:cs="Arial"/>
          <w:sz w:val="24"/>
          <w:szCs w:val="24"/>
        </w:rPr>
        <w:t xml:space="preserve"> e </w:t>
      </w:r>
      <w:r w:rsidRPr="001B41D6">
        <w:rPr>
          <w:rFonts w:ascii="Arial" w:hAnsi="Arial" w:cs="Arial"/>
          <w:sz w:val="24"/>
          <w:szCs w:val="24"/>
        </w:rPr>
        <w:t>Diagrama de classes</w:t>
      </w:r>
    </w:p>
    <w:p w14:paraId="23CCBF5C" w14:textId="77777777" w:rsidR="00FA6B3C" w:rsidRPr="00FA6B3C" w:rsidRDefault="00FA6B3C" w:rsidP="00FA6B3C">
      <w:pPr>
        <w:spacing w:line="360" w:lineRule="auto"/>
        <w:ind w:firstLine="709"/>
        <w:jc w:val="both"/>
        <w:rPr>
          <w:rFonts w:ascii="Arial" w:hAnsi="Arial" w:cs="Arial"/>
          <w:sz w:val="24"/>
          <w:szCs w:val="24"/>
        </w:rPr>
      </w:pPr>
      <w:r w:rsidRPr="00FA6B3C">
        <w:rPr>
          <w:rFonts w:ascii="Arial" w:hAnsi="Arial" w:cs="Arial"/>
          <w:sz w:val="24"/>
          <w:szCs w:val="24"/>
        </w:rPr>
        <w:t>No capítulo 5 estará contido a explicação de determinadas rotinas e processos que o sistema oferece.</w:t>
      </w:r>
    </w:p>
    <w:p w14:paraId="00D5E466" w14:textId="77777777" w:rsidR="00FA6B3C" w:rsidRPr="00FA6B3C" w:rsidRDefault="00FA6B3C" w:rsidP="00FA6B3C">
      <w:pPr>
        <w:spacing w:line="360" w:lineRule="auto"/>
        <w:ind w:firstLine="709"/>
        <w:jc w:val="both"/>
        <w:rPr>
          <w:rFonts w:ascii="Arial" w:hAnsi="Arial" w:cs="Arial"/>
          <w:sz w:val="24"/>
          <w:szCs w:val="24"/>
        </w:rPr>
      </w:pPr>
      <w:r w:rsidRPr="00FA6B3C">
        <w:rPr>
          <w:rFonts w:ascii="Arial" w:hAnsi="Arial" w:cs="Arial"/>
          <w:sz w:val="24"/>
          <w:szCs w:val="24"/>
        </w:rPr>
        <w:t>No capítulo 6 são apresentados alguns trechos de códigos que destacam as inovações trazidas no projeto.</w:t>
      </w:r>
    </w:p>
    <w:p w14:paraId="28A7C478" w14:textId="77777777" w:rsidR="00FA6B3C" w:rsidRDefault="00FA6B3C" w:rsidP="00FA6B3C">
      <w:pPr>
        <w:spacing w:line="360" w:lineRule="auto"/>
        <w:ind w:firstLine="709"/>
        <w:jc w:val="both"/>
        <w:rPr>
          <w:rFonts w:ascii="Arial" w:hAnsi="Arial" w:cs="Arial"/>
          <w:sz w:val="24"/>
          <w:szCs w:val="24"/>
        </w:rPr>
      </w:pPr>
      <w:r w:rsidRPr="00FA6B3C">
        <w:rPr>
          <w:rFonts w:ascii="Arial" w:hAnsi="Arial" w:cs="Arial"/>
          <w:sz w:val="24"/>
          <w:szCs w:val="24"/>
        </w:rPr>
        <w:t>No capítulo 7 foram apresentadas as considerações finais do projeto, os projetos que poderão ser inseridos no futuro para melhorar ainda mais a experiência acadêmica dos alunos e dos professores assim como explicando os motivos pelos quais determinados recursos não estarem disponíveis ou não serem implementados no projeto.</w:t>
      </w:r>
    </w:p>
    <w:p w14:paraId="4728F7E7" w14:textId="77777777" w:rsidR="00955B80" w:rsidRDefault="00955B80" w:rsidP="0001306A">
      <w:pPr>
        <w:pStyle w:val="SemEspaamento"/>
      </w:pPr>
    </w:p>
    <w:p w14:paraId="09BB22C3" w14:textId="77777777" w:rsidR="00035265" w:rsidRDefault="00035265" w:rsidP="0001306A">
      <w:pPr>
        <w:pStyle w:val="SemEspaamento"/>
      </w:pPr>
    </w:p>
    <w:p w14:paraId="6B3159B8" w14:textId="77777777" w:rsidR="00035265" w:rsidRDefault="00035265" w:rsidP="0001306A">
      <w:pPr>
        <w:pStyle w:val="SemEspaamento"/>
      </w:pPr>
    </w:p>
    <w:p w14:paraId="5F4BE19A" w14:textId="77777777" w:rsidR="00035265" w:rsidRPr="00D84D8B" w:rsidRDefault="00035265" w:rsidP="0001306A">
      <w:pPr>
        <w:pStyle w:val="SemEspaamento"/>
      </w:pPr>
    </w:p>
    <w:p w14:paraId="7D1AB13A" w14:textId="77777777" w:rsidR="00035265" w:rsidRDefault="00035265" w:rsidP="00E93433">
      <w:pPr>
        <w:pStyle w:val="Ttulo1"/>
      </w:pPr>
      <w:bookmarkStart w:id="10" w:name="_Toc56804869"/>
    </w:p>
    <w:p w14:paraId="040DE793" w14:textId="77777777" w:rsidR="00035265" w:rsidRDefault="00035265" w:rsidP="00E93433">
      <w:pPr>
        <w:pStyle w:val="Ttulo1"/>
      </w:pPr>
    </w:p>
    <w:p w14:paraId="24799C4A" w14:textId="77777777" w:rsidR="00035265" w:rsidRDefault="00035265" w:rsidP="00E93433">
      <w:pPr>
        <w:pStyle w:val="Ttulo1"/>
      </w:pPr>
    </w:p>
    <w:p w14:paraId="686D8AF6" w14:textId="77777777" w:rsidR="00843D19" w:rsidRDefault="00843D19" w:rsidP="00E93433">
      <w:pPr>
        <w:pStyle w:val="Ttulo1"/>
      </w:pPr>
    </w:p>
    <w:p w14:paraId="4D78F587" w14:textId="77777777" w:rsidR="00705943" w:rsidRPr="00705943" w:rsidRDefault="00705943" w:rsidP="00705943"/>
    <w:p w14:paraId="3470270B" w14:textId="77777777" w:rsidR="00E051AF" w:rsidRPr="00C47679" w:rsidRDefault="006C3AB9" w:rsidP="00E93433">
      <w:pPr>
        <w:pStyle w:val="Ttulo1"/>
      </w:pPr>
      <w:bookmarkStart w:id="11" w:name="_Toc89413820"/>
      <w:r>
        <w:lastRenderedPageBreak/>
        <w:t>2</w:t>
      </w:r>
      <w:r w:rsidRPr="00C47679">
        <w:t xml:space="preserve"> </w:t>
      </w:r>
      <w:bookmarkEnd w:id="10"/>
      <w:r w:rsidRPr="00C47679">
        <w:t>TECNOLOGIAS APLICADAS</w:t>
      </w:r>
      <w:bookmarkEnd w:id="11"/>
    </w:p>
    <w:p w14:paraId="4D969328" w14:textId="77777777" w:rsidR="00955B80" w:rsidRDefault="00955B80" w:rsidP="005940B9"/>
    <w:p w14:paraId="24984E48" w14:textId="77777777" w:rsidR="00D71251" w:rsidRPr="006C3AB9" w:rsidRDefault="00D87246" w:rsidP="00090707">
      <w:pPr>
        <w:pStyle w:val="Ttulo2"/>
        <w:rPr>
          <w:rFonts w:ascii="Arial" w:hAnsi="Arial" w:cs="Arial"/>
          <w:color w:val="auto"/>
          <w:sz w:val="24"/>
          <w:szCs w:val="24"/>
        </w:rPr>
      </w:pPr>
      <w:bookmarkStart w:id="12" w:name="_Toc89413821"/>
      <w:r>
        <w:rPr>
          <w:rFonts w:ascii="Arial" w:hAnsi="Arial" w:cs="Arial"/>
          <w:color w:val="auto"/>
          <w:sz w:val="24"/>
          <w:szCs w:val="24"/>
        </w:rPr>
        <w:t>2</w:t>
      </w:r>
      <w:r w:rsidR="00D71251" w:rsidRPr="006C3AB9">
        <w:rPr>
          <w:rFonts w:ascii="Arial" w:hAnsi="Arial" w:cs="Arial"/>
          <w:color w:val="auto"/>
          <w:sz w:val="24"/>
          <w:szCs w:val="24"/>
        </w:rPr>
        <w:t xml:space="preserve">.1 </w:t>
      </w:r>
      <w:r w:rsidR="00090707" w:rsidRPr="006C3AB9">
        <w:rPr>
          <w:rFonts w:ascii="Arial" w:hAnsi="Arial" w:cs="Arial"/>
          <w:color w:val="auto"/>
          <w:sz w:val="24"/>
          <w:szCs w:val="24"/>
        </w:rPr>
        <w:t>Servidor Web</w:t>
      </w:r>
      <w:bookmarkEnd w:id="12"/>
    </w:p>
    <w:p w14:paraId="01FFF774" w14:textId="77777777" w:rsidR="00090707" w:rsidRPr="00090707" w:rsidRDefault="00090707" w:rsidP="00090707"/>
    <w:p w14:paraId="53C4C1B4" w14:textId="77777777" w:rsidR="004268BF" w:rsidRDefault="00D71251" w:rsidP="00BA3AF2">
      <w:pPr>
        <w:pStyle w:val="SemEspaamento"/>
        <w:ind w:firstLine="709"/>
        <w:rPr>
          <w:rStyle w:val="normaltextrun"/>
        </w:rPr>
      </w:pPr>
      <w:r>
        <w:rPr>
          <w:rStyle w:val="normaltextrun"/>
        </w:rPr>
        <w:t>O servidor web é um computador que hospeda um ou mais sites/aplicações na internet. O termo servidor web pode se referir tanto ao equipamento físico hard</w:t>
      </w:r>
      <w:r w:rsidR="00734494">
        <w:rPr>
          <w:rStyle w:val="normaltextrun"/>
        </w:rPr>
        <w:t>ware</w:t>
      </w:r>
      <w:r>
        <w:rPr>
          <w:rStyle w:val="normaltextrun"/>
        </w:rPr>
        <w:t>, quanto ao</w:t>
      </w:r>
      <w:r w:rsidR="00734494">
        <w:rPr>
          <w:rStyle w:val="normaltextrun"/>
        </w:rPr>
        <w:t xml:space="preserve"> software contido nestes equipamentos.</w:t>
      </w:r>
      <w:r>
        <w:rPr>
          <w:rStyle w:val="normaltextrun"/>
        </w:rPr>
        <w:t xml:space="preserve"> </w:t>
      </w:r>
      <w:r w:rsidR="0074692E" w:rsidRPr="0074692E">
        <w:rPr>
          <w:rStyle w:val="normaltextrun"/>
        </w:rPr>
        <w:t>O </w:t>
      </w:r>
      <w:r w:rsidR="00F81EE5">
        <w:rPr>
          <w:rStyle w:val="normaltextrun"/>
        </w:rPr>
        <w:t>XAMPP</w:t>
      </w:r>
      <w:r w:rsidR="0074692E" w:rsidRPr="00734494">
        <w:rPr>
          <w:rStyle w:val="normaltextrun"/>
        </w:rPr>
        <w:t> foi escolhido como o servidor web do projeto por se tratar de um dos principais servidores de código aberto. A plataforma conta com um banco de dados responsável por armazenar todos os dados referentes as atividades desenvolvidas pelos professores, assim como as informações dos usuários do sistema.</w:t>
      </w:r>
      <w:r w:rsidR="004268BF">
        <w:rPr>
          <w:rStyle w:val="normaltextrun"/>
        </w:rPr>
        <w:t xml:space="preserve"> </w:t>
      </w:r>
    </w:p>
    <w:p w14:paraId="3E4808CF" w14:textId="77777777" w:rsidR="00E6192D" w:rsidRDefault="004268BF" w:rsidP="0001306A">
      <w:pPr>
        <w:pStyle w:val="SemEspaamento"/>
        <w:rPr>
          <w:rStyle w:val="normaltextrun"/>
        </w:rPr>
      </w:pPr>
      <w:r>
        <w:rPr>
          <w:rStyle w:val="normaltextrun"/>
        </w:rPr>
        <w:t>A figura abaixo mostra um exemplo simples do funcionamento de um servidor web</w:t>
      </w:r>
      <w:r w:rsidR="00E6192D">
        <w:rPr>
          <w:rStyle w:val="normaltextrun"/>
        </w:rPr>
        <w:t>:</w:t>
      </w:r>
    </w:p>
    <w:p w14:paraId="6C86C5B0" w14:textId="7744BF05" w:rsidR="00955B80" w:rsidRPr="0074692E" w:rsidRDefault="00245598" w:rsidP="0001306A">
      <w:pPr>
        <w:pStyle w:val="SemEspaamento"/>
      </w:pPr>
      <w:r>
        <w:rPr>
          <w:noProof/>
        </w:rPr>
        <mc:AlternateContent>
          <mc:Choice Requires="wps">
            <w:drawing>
              <wp:anchor distT="0" distB="0" distL="114300" distR="114300" simplePos="0" relativeHeight="251654144" behindDoc="0" locked="0" layoutInCell="1" allowOverlap="1" wp14:anchorId="2C0B1758" wp14:editId="1172AC32">
                <wp:simplePos x="0" y="0"/>
                <wp:positionH relativeFrom="column">
                  <wp:posOffset>-233045</wp:posOffset>
                </wp:positionH>
                <wp:positionV relativeFrom="paragraph">
                  <wp:posOffset>2379345</wp:posOffset>
                </wp:positionV>
                <wp:extent cx="5991225" cy="262890"/>
                <wp:effectExtent l="0" t="0" r="0" b="0"/>
                <wp:wrapTight wrapText="bothSides">
                  <wp:wrapPolygon edited="0">
                    <wp:start x="0" y="0"/>
                    <wp:lineTo x="0" y="20348"/>
                    <wp:lineTo x="21566" y="20348"/>
                    <wp:lineTo x="21566" y="0"/>
                    <wp:lineTo x="0" y="0"/>
                  </wp:wrapPolygon>
                </wp:wrapTight>
                <wp:docPr id="2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262890"/>
                        </a:xfrm>
                        <a:prstGeom prst="rect">
                          <a:avLst/>
                        </a:prstGeom>
                        <a:solidFill>
                          <a:srgbClr val="FFFFFF"/>
                        </a:solidFill>
                        <a:ln>
                          <a:noFill/>
                        </a:ln>
                      </wps:spPr>
                      <wps:txbx>
                        <w:txbxContent>
                          <w:p w14:paraId="56CC1EEC" w14:textId="77777777" w:rsidR="008C092C" w:rsidRPr="007412D9" w:rsidRDefault="008C092C" w:rsidP="00154C33">
                            <w:pPr>
                              <w:pStyle w:val="Legenda"/>
                              <w:rPr>
                                <w:bCs/>
                                <w:noProof/>
                              </w:rPr>
                            </w:pPr>
                            <w:r w:rsidRPr="00E615E9">
                              <w:rPr>
                                <w:noProof/>
                              </w:rPr>
                              <w:t xml:space="preserve">Fonte: Google imagens (Acesso em </w:t>
                            </w:r>
                            <w:r>
                              <w:rPr>
                                <w:noProof/>
                              </w:rPr>
                              <w:t>27</w:t>
                            </w:r>
                            <w:r w:rsidRPr="00E615E9">
                              <w:rPr>
                                <w:noProof/>
                              </w:rPr>
                              <w:t>.</w:t>
                            </w:r>
                            <w:r>
                              <w:rPr>
                                <w:noProof/>
                              </w:rPr>
                              <w:t>julho</w:t>
                            </w:r>
                            <w:r w:rsidRPr="00E615E9">
                              <w:rPr>
                                <w:noProof/>
                              </w:rPr>
                              <w:t>.20</w:t>
                            </w:r>
                            <w:r>
                              <w:rPr>
                                <w:noProof/>
                              </w:rPr>
                              <w:t>21</w:t>
                            </w:r>
                            <w:r w:rsidRPr="00E615E9">
                              <w:rPr>
                                <w:noProof/>
                              </w:rP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C0B1758" id="_x0000_t202" coordsize="21600,21600" o:spt="202" path="m,l,21600r21600,l21600,xe">
                <v:stroke joinstyle="miter"/>
                <v:path gradientshapeok="t" o:connecttype="rect"/>
              </v:shapetype>
              <v:shape id="Text Box 3" o:spid="_x0000_s1026" type="#_x0000_t202" style="position:absolute;left:0;text-align:left;margin-left:-18.35pt;margin-top:187.35pt;width:471.75pt;height:20.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" stroked="f">
                <v:textbox style="mso-fit-shape-to-text:t" inset="0,0,0,0">
                  <w:txbxContent>
                    <w:p w14:paraId="56CC1EEC" w14:textId="77777777" w:rsidR="008C092C" w:rsidRPr="007412D9" w:rsidRDefault="008C092C" w:rsidP="00154C33">
                      <w:pPr>
                        <w:pStyle w:val="Legenda"/>
                        <w:rPr>
                          <w:bCs/>
                          <w:noProof/>
                        </w:rPr>
                      </w:pPr>
                      <w:r w:rsidRPr="00E615E9">
                        <w:rPr>
                          <w:noProof/>
                        </w:rPr>
                        <w:t xml:space="preserve">Fonte: Google imagens (Acesso em </w:t>
                      </w:r>
                      <w:r>
                        <w:rPr>
                          <w:noProof/>
                        </w:rPr>
                        <w:t>27</w:t>
                      </w:r>
                      <w:r w:rsidRPr="00E615E9">
                        <w:rPr>
                          <w:noProof/>
                        </w:rPr>
                        <w:t>.</w:t>
                      </w:r>
                      <w:r>
                        <w:rPr>
                          <w:noProof/>
                        </w:rPr>
                        <w:t>julho</w:t>
                      </w:r>
                      <w:r w:rsidRPr="00E615E9">
                        <w:rPr>
                          <w:noProof/>
                        </w:rPr>
                        <w:t>.20</w:t>
                      </w:r>
                      <w:r>
                        <w:rPr>
                          <w:noProof/>
                        </w:rPr>
                        <w:t>21</w:t>
                      </w:r>
                      <w:r w:rsidRPr="00E615E9">
                        <w:rPr>
                          <w:noProof/>
                        </w:rPr>
                        <w:t>)</w:t>
                      </w:r>
                    </w:p>
                  </w:txbxContent>
                </v:textbox>
                <w10:wrap type="tight"/>
              </v:shape>
            </w:pict>
          </mc:Fallback>
        </mc:AlternateContent>
      </w:r>
      <w:r>
        <w:rPr>
          <w:noProof/>
        </w:rPr>
        <mc:AlternateContent>
          <mc:Choice Requires="wps">
            <w:drawing>
              <wp:anchor distT="0" distB="0" distL="114300" distR="114300" simplePos="0" relativeHeight="251661312" behindDoc="1" locked="0" layoutInCell="1" allowOverlap="1" wp14:anchorId="408B47F6" wp14:editId="4D329CAD">
                <wp:simplePos x="0" y="0"/>
                <wp:positionH relativeFrom="column">
                  <wp:posOffset>-233045</wp:posOffset>
                </wp:positionH>
                <wp:positionV relativeFrom="paragraph">
                  <wp:posOffset>0</wp:posOffset>
                </wp:positionV>
                <wp:extent cx="5991225" cy="457200"/>
                <wp:effectExtent l="0" t="0" r="0" b="0"/>
                <wp:wrapTight wrapText="bothSides">
                  <wp:wrapPolygon edited="0">
                    <wp:start x="0" y="0"/>
                    <wp:lineTo x="0" y="20700"/>
                    <wp:lineTo x="21566" y="20700"/>
                    <wp:lineTo x="21566" y="0"/>
                    <wp:lineTo x="0" y="0"/>
                  </wp:wrapPolygon>
                </wp:wrapTight>
                <wp:docPr id="8" name="Caixa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91225" cy="457200"/>
                        </a:xfrm>
                        <a:prstGeom prst="rect">
                          <a:avLst/>
                        </a:prstGeom>
                        <a:solidFill>
                          <a:prstClr val="white"/>
                        </a:solidFill>
                        <a:ln>
                          <a:noFill/>
                        </a:ln>
                      </wps:spPr>
                      <wps:txbx>
                        <w:txbxContent>
                          <w:p w14:paraId="5FF22E49" w14:textId="77777777" w:rsidR="008C092C" w:rsidRPr="00991BA8" w:rsidRDefault="008C092C" w:rsidP="00154C33">
                            <w:pPr>
                              <w:pStyle w:val="Legenda"/>
                              <w:rPr>
                                <w:rFonts w:eastAsia="Arial"/>
                                <w:bCs/>
                                <w:noProof/>
                                <w:color w:val="222222"/>
                              </w:rPr>
                            </w:pPr>
                            <w:r w:rsidRPr="005722F3">
                              <w:t>Figura 1 – servidor web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08B47F6" id="Caixa de Texto 1" o:spid="_x0000_s1027" type="#_x0000_t202" style="position:absolute;left:0;text-align:left;margin-left:-18.35pt;margin-top:0;width:471.75pt;height:36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" stroked="f">
                <v:textbox inset="0,0,0,0">
                  <w:txbxContent>
                    <w:p w14:paraId="5FF22E49" w14:textId="77777777" w:rsidR="008C092C" w:rsidRPr="00991BA8" w:rsidRDefault="008C092C" w:rsidP="00154C33">
                      <w:pPr>
                        <w:pStyle w:val="Legenda"/>
                        <w:rPr>
                          <w:rFonts w:eastAsia="Arial"/>
                          <w:bCs/>
                          <w:noProof/>
                          <w:color w:val="222222"/>
                        </w:rPr>
                      </w:pPr>
                      <w:r w:rsidRPr="005722F3">
                        <w:t>Figura 1 – servidor web</w:t>
                      </w:r>
                    </w:p>
                  </w:txbxContent>
                </v:textbox>
                <w10:wrap type="tight"/>
              </v:shape>
            </w:pict>
          </mc:Fallback>
        </mc:AlternateContent>
      </w:r>
      <w:r>
        <w:rPr>
          <w:noProof/>
        </w:rPr>
        <mc:AlternateContent>
          <mc:Choice Requires="wps">
            <w:drawing>
              <wp:anchor distT="0" distB="0" distL="114300" distR="114300" simplePos="0" relativeHeight="251663360" behindDoc="1" locked="0" layoutInCell="1" allowOverlap="1" wp14:anchorId="3A547CAA" wp14:editId="37BB90DE">
                <wp:simplePos x="0" y="0"/>
                <wp:positionH relativeFrom="column">
                  <wp:posOffset>-233045</wp:posOffset>
                </wp:positionH>
                <wp:positionV relativeFrom="paragraph">
                  <wp:posOffset>0</wp:posOffset>
                </wp:positionV>
                <wp:extent cx="5991225" cy="457200"/>
                <wp:effectExtent l="0" t="0" r="0" b="0"/>
                <wp:wrapTight wrapText="bothSides">
                  <wp:wrapPolygon edited="0">
                    <wp:start x="0" y="0"/>
                    <wp:lineTo x="0" y="20700"/>
                    <wp:lineTo x="21566" y="20700"/>
                    <wp:lineTo x="21566" y="0"/>
                    <wp:lineTo x="0" y="0"/>
                  </wp:wrapPolygon>
                </wp:wrapTight>
                <wp:docPr id="931436481" name="Caixa de Texto 931436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91225" cy="457200"/>
                        </a:xfrm>
                        <a:prstGeom prst="rect">
                          <a:avLst/>
                        </a:prstGeom>
                        <a:solidFill>
                          <a:prstClr val="white"/>
                        </a:solidFill>
                        <a:ln>
                          <a:noFill/>
                        </a:ln>
                      </wps:spPr>
                      <wps:txbx>
                        <w:txbxContent>
                          <w:p w14:paraId="7107765D" w14:textId="3A8F6D94" w:rsidR="008C092C" w:rsidRPr="00946614" w:rsidRDefault="008C092C" w:rsidP="00154C33">
                            <w:pPr>
                              <w:pStyle w:val="Legenda"/>
                              <w:rPr>
                                <w:rFonts w:eastAsia="Arial"/>
                                <w:bCs/>
                                <w:noProof/>
                                <w:color w:val="222222"/>
                              </w:rPr>
                            </w:pPr>
                            <w:bookmarkStart w:id="13" w:name="_Toc88996112"/>
                            <w:bookmarkStart w:id="14" w:name="_Toc89413732"/>
                            <w:r>
                              <w:t xml:space="preserve">Figura </w:t>
                            </w:r>
                            <w:r w:rsidR="00955126">
                              <w:fldChar w:fldCharType="begin"/>
                            </w:r>
                            <w:r w:rsidR="00955126">
                              <w:instrText xml:space="preserve"> SEQ Figura \* ARABIC </w:instrText>
                            </w:r>
                            <w:r w:rsidR="00955126">
                              <w:fldChar w:fldCharType="separate"/>
                            </w:r>
                            <w:r w:rsidR="00456ECC">
                              <w:rPr>
                                <w:noProof/>
                              </w:rPr>
                              <w:t>1</w:t>
                            </w:r>
                            <w:r w:rsidR="00955126">
                              <w:rPr>
                                <w:noProof/>
                              </w:rPr>
                              <w:fldChar w:fldCharType="end"/>
                            </w:r>
                            <w:r>
                              <w:t xml:space="preserve"> - Servidor web</w:t>
                            </w:r>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A547CAA" id="Caixa de Texto 931436481" o:spid="_x0000_s1028" type="#_x0000_t202" style="position:absolute;left:0;text-align:left;margin-left:-18.35pt;margin-top:0;width:471.75pt;height:36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" stroked="f">
                <v:textbox inset="0,0,0,0">
                  <w:txbxContent>
                    <w:p w14:paraId="7107765D" w14:textId="3A8F6D94" w:rsidR="008C092C" w:rsidRPr="00946614" w:rsidRDefault="008C092C" w:rsidP="00154C33">
                      <w:pPr>
                        <w:pStyle w:val="Legenda"/>
                        <w:rPr>
                          <w:rFonts w:eastAsia="Arial"/>
                          <w:bCs/>
                          <w:noProof/>
                          <w:color w:val="222222"/>
                        </w:rPr>
                      </w:pPr>
                      <w:bookmarkStart w:id="15" w:name="_Toc88996112"/>
                      <w:bookmarkStart w:id="16" w:name="_Toc89413732"/>
                      <w:r>
                        <w:t xml:space="preserve">Figura </w:t>
                      </w:r>
                      <w:r w:rsidR="00955126">
                        <w:fldChar w:fldCharType="begin"/>
                      </w:r>
                      <w:r w:rsidR="00955126">
                        <w:instrText xml:space="preserve"> SEQ Figura \* ARABIC </w:instrText>
                      </w:r>
                      <w:r w:rsidR="00955126">
                        <w:fldChar w:fldCharType="separate"/>
                      </w:r>
                      <w:r w:rsidR="00456ECC">
                        <w:rPr>
                          <w:noProof/>
                        </w:rPr>
                        <w:t>1</w:t>
                      </w:r>
                      <w:r w:rsidR="00955126">
                        <w:rPr>
                          <w:noProof/>
                        </w:rPr>
                        <w:fldChar w:fldCharType="end"/>
                      </w:r>
                      <w:r>
                        <w:t xml:space="preserve"> - Servidor web</w:t>
                      </w:r>
                      <w:bookmarkEnd w:id="15"/>
                      <w:bookmarkEnd w:id="16"/>
                    </w:p>
                  </w:txbxContent>
                </v:textbox>
                <w10:wrap type="tight"/>
              </v:shape>
            </w:pict>
          </mc:Fallback>
        </mc:AlternateContent>
      </w:r>
      <w:r w:rsidR="00E6192D" w:rsidRPr="003A2E03">
        <w:rPr>
          <w:noProof/>
          <w:lang w:eastAsia="pt-BR"/>
        </w:rPr>
        <w:drawing>
          <wp:anchor distT="0" distB="0" distL="114300" distR="114300" simplePos="0" relativeHeight="251641856" behindDoc="1" locked="0" layoutInCell="1" allowOverlap="1" wp14:anchorId="563F467F" wp14:editId="54804D94">
            <wp:simplePos x="0" y="0"/>
            <wp:positionH relativeFrom="column">
              <wp:posOffset>-233045</wp:posOffset>
            </wp:positionH>
            <wp:positionV relativeFrom="paragraph">
              <wp:posOffset>302895</wp:posOffset>
            </wp:positionV>
            <wp:extent cx="5991225" cy="2019300"/>
            <wp:effectExtent l="0" t="0" r="0" b="0"/>
            <wp:wrapTight wrapText="bothSides">
              <wp:wrapPolygon edited="0">
                <wp:start x="0" y="0"/>
                <wp:lineTo x="0" y="21396"/>
                <wp:lineTo x="21566" y="21396"/>
                <wp:lineTo x="21566" y="0"/>
                <wp:lineTo x="0" y="0"/>
              </wp:wrapPolygon>
            </wp:wrapTight>
            <wp:docPr id="13" name="Imagem 13" descr="O básico sobre Servidor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 básico sobre Servidor Web"/>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91225" cy="2019300"/>
                    </a:xfrm>
                    <a:prstGeom prst="rect">
                      <a:avLst/>
                    </a:prstGeom>
                    <a:noFill/>
                    <a:ln>
                      <a:noFill/>
                    </a:ln>
                  </pic:spPr>
                </pic:pic>
              </a:graphicData>
            </a:graphic>
          </wp:anchor>
        </w:drawing>
      </w:r>
    </w:p>
    <w:p w14:paraId="095ADEA3" w14:textId="77777777" w:rsidR="00955B80" w:rsidRDefault="00D87246" w:rsidP="006C3AB9">
      <w:pPr>
        <w:pStyle w:val="Ttulo2"/>
        <w:rPr>
          <w:rFonts w:ascii="Arial" w:hAnsi="Arial" w:cs="Arial"/>
          <w:bCs w:val="0"/>
          <w:color w:val="000000" w:themeColor="text1"/>
          <w:sz w:val="24"/>
          <w:szCs w:val="24"/>
        </w:rPr>
      </w:pPr>
      <w:bookmarkStart w:id="17" w:name="_Toc56804870"/>
      <w:bookmarkStart w:id="18" w:name="_Toc89413822"/>
      <w:r>
        <w:rPr>
          <w:rFonts w:ascii="Arial" w:hAnsi="Arial" w:cs="Arial"/>
          <w:bCs w:val="0"/>
          <w:color w:val="000000" w:themeColor="text1"/>
          <w:sz w:val="24"/>
          <w:szCs w:val="24"/>
        </w:rPr>
        <w:t>2</w:t>
      </w:r>
      <w:r w:rsidR="004A751D" w:rsidRPr="006C3AB9">
        <w:rPr>
          <w:rFonts w:ascii="Arial" w:hAnsi="Arial" w:cs="Arial"/>
          <w:bCs w:val="0"/>
          <w:color w:val="000000" w:themeColor="text1"/>
          <w:sz w:val="24"/>
          <w:szCs w:val="24"/>
        </w:rPr>
        <w:t>.</w:t>
      </w:r>
      <w:r w:rsidR="00D71251" w:rsidRPr="006C3AB9">
        <w:rPr>
          <w:rFonts w:ascii="Arial" w:hAnsi="Arial" w:cs="Arial"/>
          <w:bCs w:val="0"/>
          <w:color w:val="000000" w:themeColor="text1"/>
          <w:sz w:val="24"/>
          <w:szCs w:val="24"/>
        </w:rPr>
        <w:t>2</w:t>
      </w:r>
      <w:r w:rsidR="004A751D" w:rsidRPr="006C3AB9">
        <w:rPr>
          <w:rFonts w:ascii="Arial" w:hAnsi="Arial" w:cs="Arial"/>
          <w:bCs w:val="0"/>
          <w:color w:val="000000" w:themeColor="text1"/>
          <w:sz w:val="24"/>
          <w:szCs w:val="24"/>
        </w:rPr>
        <w:t xml:space="preserve"> </w:t>
      </w:r>
      <w:bookmarkEnd w:id="17"/>
      <w:r w:rsidR="00BA2A2A" w:rsidRPr="006C3AB9">
        <w:rPr>
          <w:rFonts w:ascii="Arial" w:hAnsi="Arial" w:cs="Arial"/>
          <w:bCs w:val="0"/>
          <w:color w:val="000000" w:themeColor="text1"/>
          <w:sz w:val="24"/>
          <w:szCs w:val="24"/>
        </w:rPr>
        <w:t>Linguagem de programação</w:t>
      </w:r>
      <w:bookmarkEnd w:id="18"/>
    </w:p>
    <w:p w14:paraId="7E1BC3B1" w14:textId="77777777" w:rsidR="006C3AB9" w:rsidRPr="006C3AB9" w:rsidRDefault="006C3AB9" w:rsidP="006C3AB9"/>
    <w:p w14:paraId="0A2F4B26" w14:textId="77777777" w:rsidR="0074692E" w:rsidRPr="00AC4961" w:rsidRDefault="00600FA0" w:rsidP="004E7FBE">
      <w:pPr>
        <w:pStyle w:val="SemEspaamento"/>
        <w:ind w:firstLine="709"/>
        <w:rPr>
          <w:color w:val="00013C"/>
          <w:shd w:val="clear" w:color="auto" w:fill="FFFFFF"/>
        </w:rPr>
      </w:pPr>
      <w:r w:rsidRPr="00600FA0">
        <w:rPr>
          <w:rStyle w:val="normaltextrun"/>
        </w:rPr>
        <w:t xml:space="preserve">Linguagem de programação </w:t>
      </w:r>
      <w:r w:rsidR="00234783">
        <w:rPr>
          <w:rStyle w:val="normaltextrun"/>
        </w:rPr>
        <w:t xml:space="preserve">é </w:t>
      </w:r>
      <w:r w:rsidR="00AC4961">
        <w:rPr>
          <w:rStyle w:val="normaltextrun"/>
        </w:rPr>
        <w:t xml:space="preserve">por onde </w:t>
      </w:r>
      <w:r>
        <w:rPr>
          <w:rStyle w:val="normaltextrun"/>
        </w:rPr>
        <w:t>o Hardware(máquina)</w:t>
      </w:r>
      <w:r w:rsidR="00AC4961">
        <w:rPr>
          <w:rStyle w:val="normaltextrun"/>
        </w:rPr>
        <w:t xml:space="preserve"> e o programador se comunicam, a linguagem de programação funciona por meio de uma série de instruções, símbolos, palavras-chave</w:t>
      </w:r>
      <w:r w:rsidR="00AC4961" w:rsidRPr="00AC4961">
        <w:rPr>
          <w:rStyle w:val="normaltextrun"/>
        </w:rPr>
        <w:t xml:space="preserve">, </w:t>
      </w:r>
      <w:r w:rsidR="00AC4961" w:rsidRPr="00AC4961">
        <w:rPr>
          <w:shd w:val="clear" w:color="auto" w:fill="FFFFFF"/>
        </w:rPr>
        <w:t>regras semânticas e sintáticas.</w:t>
      </w:r>
      <w:r w:rsidR="00AC4961">
        <w:rPr>
          <w:color w:val="00013C"/>
          <w:shd w:val="clear" w:color="auto" w:fill="FFFFFF"/>
        </w:rPr>
        <w:t xml:space="preserve"> </w:t>
      </w:r>
      <w:r w:rsidR="00AC4961">
        <w:rPr>
          <w:shd w:val="clear" w:color="auto" w:fill="FFFFFF"/>
        </w:rPr>
        <w:t>Para ser efetivamente considerada uma linguagem de programação, a linguagem precisa ser imperativa, ou seja, ser capaz de realizar processamento de dados e possuir estruturas condicionais.</w:t>
      </w:r>
      <w:r w:rsidR="008D6683">
        <w:rPr>
          <w:shd w:val="clear" w:color="auto" w:fill="FFFFFF"/>
        </w:rPr>
        <w:t xml:space="preserve"> </w:t>
      </w:r>
      <w:r w:rsidR="0074692E" w:rsidRPr="00AC4961">
        <w:rPr>
          <w:rStyle w:val="normaltextrun"/>
        </w:rPr>
        <w:t>Para a confecção deste projeto foi utilizado o PHP para estar realizando</w:t>
      </w:r>
      <w:r w:rsidR="0074692E" w:rsidRPr="00600FA0">
        <w:rPr>
          <w:rStyle w:val="normaltextrun"/>
        </w:rPr>
        <w:t xml:space="preserve"> a interação com o banco de dados além de permitir trabalhar com variáveis dinâmicas e estáticas que são fundamentais para a criação desta plataforma. </w:t>
      </w:r>
    </w:p>
    <w:p w14:paraId="5362AF5E" w14:textId="77777777" w:rsidR="00955B80" w:rsidRDefault="00955B80" w:rsidP="0001306A">
      <w:pPr>
        <w:pStyle w:val="SemEspaamento"/>
      </w:pPr>
    </w:p>
    <w:p w14:paraId="5BFDE939" w14:textId="77777777" w:rsidR="00BA2A2A" w:rsidRDefault="00D87246" w:rsidP="006C3AB9">
      <w:pPr>
        <w:pStyle w:val="Ttulo2"/>
        <w:rPr>
          <w:rFonts w:ascii="Arial" w:hAnsi="Arial" w:cs="Arial"/>
          <w:color w:val="auto"/>
          <w:sz w:val="24"/>
          <w:szCs w:val="24"/>
        </w:rPr>
      </w:pPr>
      <w:bookmarkStart w:id="19" w:name="_Toc89413823"/>
      <w:r>
        <w:rPr>
          <w:rFonts w:ascii="Arial" w:hAnsi="Arial" w:cs="Arial"/>
          <w:color w:val="auto"/>
          <w:sz w:val="24"/>
          <w:szCs w:val="24"/>
        </w:rPr>
        <w:t>2</w:t>
      </w:r>
      <w:r w:rsidR="008B02DA" w:rsidRPr="006C3AB9">
        <w:rPr>
          <w:rFonts w:ascii="Arial" w:hAnsi="Arial" w:cs="Arial"/>
          <w:color w:val="auto"/>
          <w:sz w:val="24"/>
          <w:szCs w:val="24"/>
        </w:rPr>
        <w:t>.3 – M</w:t>
      </w:r>
      <w:r w:rsidR="006C3AB9" w:rsidRPr="006C3AB9">
        <w:rPr>
          <w:rFonts w:ascii="Arial" w:hAnsi="Arial" w:cs="Arial"/>
          <w:color w:val="auto"/>
          <w:sz w:val="24"/>
          <w:szCs w:val="24"/>
        </w:rPr>
        <w:t>y</w:t>
      </w:r>
      <w:r w:rsidR="008B02DA" w:rsidRPr="006C3AB9">
        <w:rPr>
          <w:rFonts w:ascii="Arial" w:hAnsi="Arial" w:cs="Arial"/>
          <w:color w:val="auto"/>
          <w:sz w:val="24"/>
          <w:szCs w:val="24"/>
        </w:rPr>
        <w:t>SQL</w:t>
      </w:r>
      <w:bookmarkEnd w:id="19"/>
    </w:p>
    <w:p w14:paraId="36E90F04" w14:textId="77777777" w:rsidR="006C3AB9" w:rsidRPr="006C3AB9" w:rsidRDefault="006C3AB9" w:rsidP="006C3AB9"/>
    <w:p w14:paraId="25F1E818" w14:textId="77777777" w:rsidR="008B02DA" w:rsidRDefault="008B02DA" w:rsidP="004E7FBE">
      <w:pPr>
        <w:pStyle w:val="SemEspaamento"/>
        <w:ind w:firstLine="709"/>
      </w:pPr>
      <w:r>
        <w:t>O M</w:t>
      </w:r>
      <w:r w:rsidR="006C3AB9">
        <w:t>y</w:t>
      </w:r>
      <w:r>
        <w:t>SQL é um sistema de gerenciamento de banco de dados</w:t>
      </w:r>
      <w:r w:rsidR="003A2E03">
        <w:t xml:space="preserve"> relacional</w:t>
      </w:r>
      <w:r w:rsidR="002F0BC9">
        <w:t xml:space="preserve"> </w:t>
      </w:r>
      <w:r>
        <w:t>(SGBD)</w:t>
      </w:r>
      <w:r w:rsidR="002A5D58">
        <w:t xml:space="preserve"> de código aberto</w:t>
      </w:r>
      <w:r w:rsidR="003A2E03">
        <w:t>, é baseado em SQL</w:t>
      </w:r>
      <w:r w:rsidR="00555E10">
        <w:t xml:space="preserve"> </w:t>
      </w:r>
      <w:r w:rsidR="003A2E03">
        <w:t xml:space="preserve">(linguagem de consulta estruturada, do inglês </w:t>
      </w:r>
      <w:r w:rsidR="003A2E03" w:rsidRPr="003A2E03">
        <w:rPr>
          <w:i/>
          <w:iCs/>
          <w:color w:val="202122"/>
          <w:shd w:val="clear" w:color="auto" w:fill="FFFFFF"/>
        </w:rPr>
        <w:t>Structured Query Language</w:t>
      </w:r>
      <w:r w:rsidR="003A2E03">
        <w:t>), o sistema possui uma enorme portabilidade, sendo compatível com praticamente qualquer plataforma atual</w:t>
      </w:r>
      <w:r w:rsidR="004578E2">
        <w:t xml:space="preserve"> </w:t>
      </w:r>
      <w:r w:rsidR="003A2E03">
        <w:t>(Windows, Linux, UNIX, etc)</w:t>
      </w:r>
      <w:r w:rsidR="001012E7">
        <w:t>(</w:t>
      </w:r>
      <w:r w:rsidR="001012E7" w:rsidRPr="001012E7">
        <w:t xml:space="preserve"> </w:t>
      </w:r>
      <w:r w:rsidR="001012E7" w:rsidRPr="0041420D">
        <w:t>BEIGHLEY</w:t>
      </w:r>
      <w:r w:rsidR="001012E7">
        <w:t xml:space="preserve">, </w:t>
      </w:r>
      <w:r w:rsidR="00C734A8">
        <w:t>2010</w:t>
      </w:r>
      <w:r w:rsidR="001012E7">
        <w:t>)</w:t>
      </w:r>
      <w:r w:rsidR="002A5D58">
        <w:t>.</w:t>
      </w:r>
    </w:p>
    <w:p w14:paraId="4C6199D0" w14:textId="77777777" w:rsidR="008B02DA" w:rsidRPr="00287CF6" w:rsidRDefault="002A5D58" w:rsidP="0001306A">
      <w:pPr>
        <w:pStyle w:val="SemEspaamento"/>
      </w:pPr>
      <w:r>
        <w:t>Embora possa ser utilizado em uma série de aplicações,</w:t>
      </w:r>
      <w:r w:rsidR="00F0495E">
        <w:t xml:space="preserve"> </w:t>
      </w:r>
      <w:r>
        <w:t>o SGBD é mais associado a aplicações web. O MYSQL foi escolhido para ser o gerenciador de banco de dados deste trabalho.</w:t>
      </w:r>
    </w:p>
    <w:p w14:paraId="5756AA23" w14:textId="77777777" w:rsidR="00CD332A" w:rsidRPr="00D87246" w:rsidRDefault="00D87246" w:rsidP="005940B9">
      <w:pPr>
        <w:pStyle w:val="Ttulo2"/>
        <w:rPr>
          <w:rFonts w:ascii="Arial" w:hAnsi="Arial" w:cs="Arial"/>
          <w:bCs w:val="0"/>
          <w:color w:val="000000" w:themeColor="text1"/>
          <w:sz w:val="24"/>
          <w:szCs w:val="24"/>
        </w:rPr>
      </w:pPr>
      <w:bookmarkStart w:id="20" w:name="_Toc56804871"/>
      <w:bookmarkStart w:id="21" w:name="_Toc89413824"/>
      <w:r>
        <w:rPr>
          <w:rFonts w:ascii="Arial" w:hAnsi="Arial" w:cs="Arial"/>
          <w:bCs w:val="0"/>
          <w:color w:val="000000" w:themeColor="text1"/>
          <w:sz w:val="24"/>
          <w:szCs w:val="24"/>
        </w:rPr>
        <w:t>2</w:t>
      </w:r>
      <w:r w:rsidR="004A751D" w:rsidRPr="00D87246">
        <w:rPr>
          <w:rFonts w:ascii="Arial" w:hAnsi="Arial" w:cs="Arial"/>
          <w:bCs w:val="0"/>
          <w:color w:val="000000" w:themeColor="text1"/>
          <w:sz w:val="24"/>
          <w:szCs w:val="24"/>
        </w:rPr>
        <w:t>.</w:t>
      </w:r>
      <w:bookmarkEnd w:id="20"/>
      <w:r w:rsidR="00D71251" w:rsidRPr="00D87246">
        <w:rPr>
          <w:rFonts w:ascii="Arial" w:hAnsi="Arial" w:cs="Arial"/>
          <w:bCs w:val="0"/>
          <w:color w:val="000000" w:themeColor="text1"/>
          <w:sz w:val="24"/>
          <w:szCs w:val="24"/>
        </w:rPr>
        <w:t>3</w:t>
      </w:r>
      <w:r w:rsidR="00CD332A" w:rsidRPr="00D87246">
        <w:rPr>
          <w:rFonts w:ascii="Arial" w:hAnsi="Arial" w:cs="Arial"/>
          <w:bCs w:val="0"/>
          <w:color w:val="000000" w:themeColor="text1"/>
          <w:sz w:val="24"/>
          <w:szCs w:val="24"/>
        </w:rPr>
        <w:t xml:space="preserve"> </w:t>
      </w:r>
      <w:r w:rsidR="00D84D8B" w:rsidRPr="00D87246">
        <w:rPr>
          <w:rFonts w:ascii="Arial" w:hAnsi="Arial" w:cs="Arial"/>
          <w:bCs w:val="0"/>
          <w:color w:val="000000" w:themeColor="text1"/>
          <w:sz w:val="24"/>
          <w:szCs w:val="24"/>
        </w:rPr>
        <w:t>HTML</w:t>
      </w:r>
      <w:bookmarkEnd w:id="21"/>
    </w:p>
    <w:p w14:paraId="32C9D7EF" w14:textId="77777777" w:rsidR="00955B80" w:rsidRPr="00955B80" w:rsidRDefault="00955B80" w:rsidP="005940B9"/>
    <w:p w14:paraId="046DAFCA" w14:textId="77777777" w:rsidR="00C9207E" w:rsidRDefault="00D84D8B" w:rsidP="004E7FBE">
      <w:pPr>
        <w:pStyle w:val="SemEspaamento"/>
        <w:ind w:firstLine="709"/>
      </w:pPr>
      <w:bookmarkStart w:id="22" w:name="_Toc56804892"/>
      <w:r>
        <w:t xml:space="preserve">O HTML, uma abreviação para a expressão inglesa </w:t>
      </w:r>
      <w:r w:rsidRPr="00D84D8B">
        <w:t>HyperText Markup Language</w:t>
      </w:r>
      <w:r>
        <w:t>(Linguagem de marcação de Hipertexto)</w:t>
      </w:r>
      <w:r w:rsidR="000F10A3">
        <w:t>, é uma linguagem de marcação cujo objetivo é definir como uma página web será estruturada, e por meio de um mecanismo chamado CSS(</w:t>
      </w:r>
      <w:r w:rsidR="000F10A3" w:rsidRPr="000F10A3">
        <w:t>Cascading Style Sheets</w:t>
      </w:r>
      <w:r w:rsidR="000F10A3">
        <w:rPr>
          <w:rFonts w:ascii="NimbusSanL-Regu" w:hAnsi="NimbusSanL-Regu" w:cs="NimbusSanL-Regu"/>
        </w:rPr>
        <w:t xml:space="preserve">), </w:t>
      </w:r>
      <w:r w:rsidR="000F10A3">
        <w:t>como as informações nela serão dispostas</w:t>
      </w:r>
      <w:r w:rsidR="00BB2000">
        <w:t>(Caelum, 2015)</w:t>
      </w:r>
      <w:r w:rsidR="000F10A3">
        <w:t>. O HTML é uma linguagem de programação</w:t>
      </w:r>
      <w:r w:rsidR="00C9207E">
        <w:t xml:space="preserve"> declarativa, ou seja</w:t>
      </w:r>
      <w:r w:rsidR="004E7FBE">
        <w:t>,</w:t>
      </w:r>
      <w:r w:rsidR="00C9207E">
        <w:t xml:space="preserve"> ela não processa dados e não possui condicionais, sendo diferente das linguagens de programação imperativas</w:t>
      </w:r>
      <w:r w:rsidR="004E7FBE">
        <w:t xml:space="preserve"> </w:t>
      </w:r>
      <w:r w:rsidR="00C9207E">
        <w:t>(como JAVA ou Python), que são capazes de processar dados, e possuem condicionais.</w:t>
      </w:r>
    </w:p>
    <w:p w14:paraId="7EFD8230" w14:textId="77777777" w:rsidR="00D176B2" w:rsidRDefault="00C9207E" w:rsidP="00212730">
      <w:pPr>
        <w:pStyle w:val="SemEspaamento"/>
        <w:ind w:firstLine="709"/>
      </w:pPr>
      <w:r>
        <w:t xml:space="preserve">O HTML é formado por tags, as tags são utilizadas para informar ao navegador qual é a estrutura do site. </w:t>
      </w:r>
      <w:r w:rsidR="00D176B2">
        <w:t>A estrutura das tags é padronizada buscando facilitar o seu entendimento, sendo composta inicialmente por “&lt; e finalizada por&gt;”, todo o conteúdo entre os símbolos fará parte do corpo da tag, onde serão incluídos os atributos necessários.</w:t>
      </w:r>
    </w:p>
    <w:p w14:paraId="665BABC2" w14:textId="77777777" w:rsidR="006C390A" w:rsidRDefault="00DF5322" w:rsidP="006C390A">
      <w:pPr>
        <w:pStyle w:val="SemEspaamento"/>
        <w:ind w:firstLine="709"/>
        <w:rPr>
          <w:sz w:val="28"/>
          <w:szCs w:val="28"/>
        </w:rPr>
      </w:pPr>
      <w:r w:rsidRPr="00DF5322">
        <w:t>O motivo de ter escolhido o HTML para este projeto foi pelo fato de ser um código aberto que não possui nenhum custo adicional, fornece a base para a criação de websites além de ser um código atual e de fácil aprendizado. Sendo assim toda a estrutura do projeto teve a participação do HTML. Como podemos ver a seguir uma imagem com uma parte do código responsável pelo menu principal da página exibid</w:t>
      </w:r>
      <w:r w:rsidR="00496A33">
        <w:t>a</w:t>
      </w:r>
      <w:r w:rsidRPr="00DF5322">
        <w:t xml:space="preserve"> após o Login.</w:t>
      </w:r>
    </w:p>
    <w:p w14:paraId="53474C9C" w14:textId="568278A8" w:rsidR="00B97AD6" w:rsidRPr="006C390A" w:rsidRDefault="00536C5C" w:rsidP="006C390A">
      <w:pPr>
        <w:pStyle w:val="SemEspaamento"/>
        <w:ind w:firstLine="709"/>
        <w:rPr>
          <w:sz w:val="28"/>
          <w:szCs w:val="28"/>
        </w:rPr>
      </w:pPr>
      <w:r>
        <w:rPr>
          <w:noProof/>
          <w:lang w:eastAsia="pt-BR"/>
        </w:rPr>
        <w:lastRenderedPageBreak/>
        <w:drawing>
          <wp:anchor distT="0" distB="0" distL="114300" distR="114300" simplePos="0" relativeHeight="251643904" behindDoc="1" locked="0" layoutInCell="1" allowOverlap="1" wp14:anchorId="592CFFA1" wp14:editId="2E57ADAA">
            <wp:simplePos x="0" y="0"/>
            <wp:positionH relativeFrom="column">
              <wp:posOffset>793115</wp:posOffset>
            </wp:positionH>
            <wp:positionV relativeFrom="paragraph">
              <wp:posOffset>523875</wp:posOffset>
            </wp:positionV>
            <wp:extent cx="4135120" cy="2124075"/>
            <wp:effectExtent l="19050" t="0" r="0" b="0"/>
            <wp:wrapTight wrapText="bothSides">
              <wp:wrapPolygon edited="0">
                <wp:start x="-100" y="0"/>
                <wp:lineTo x="-100" y="21503"/>
                <wp:lineTo x="21593" y="21503"/>
                <wp:lineTo x="21593" y="0"/>
                <wp:lineTo x="-100" y="0"/>
              </wp:wrapPolygon>
            </wp:wrapTight>
            <wp:docPr id="832014724" name="Imagem 832014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4135120" cy="2124075"/>
                    </a:xfrm>
                    <a:prstGeom prst="rect">
                      <a:avLst/>
                    </a:prstGeom>
                  </pic:spPr>
                </pic:pic>
              </a:graphicData>
            </a:graphic>
          </wp:anchor>
        </w:drawing>
      </w:r>
    </w:p>
    <w:p w14:paraId="7152E498" w14:textId="68B8D428" w:rsidR="00B97AD6" w:rsidRDefault="00245598" w:rsidP="0001306A">
      <w:pPr>
        <w:pStyle w:val="SemEspaamento"/>
      </w:pPr>
      <w:r>
        <w:rPr>
          <w:noProof/>
        </w:rPr>
        <mc:AlternateContent>
          <mc:Choice Requires="wps">
            <w:drawing>
              <wp:anchor distT="0" distB="0" distL="114300" distR="114300" simplePos="0" relativeHeight="251657216" behindDoc="0" locked="0" layoutInCell="1" allowOverlap="1" wp14:anchorId="74AE14FE" wp14:editId="7A2E9937">
                <wp:simplePos x="0" y="0"/>
                <wp:positionH relativeFrom="column">
                  <wp:posOffset>-3810</wp:posOffset>
                </wp:positionH>
                <wp:positionV relativeFrom="paragraph">
                  <wp:posOffset>2444115</wp:posOffset>
                </wp:positionV>
                <wp:extent cx="5772150" cy="262890"/>
                <wp:effectExtent l="0" t="0" r="0" b="0"/>
                <wp:wrapTight wrapText="bothSides">
                  <wp:wrapPolygon edited="0">
                    <wp:start x="0" y="0"/>
                    <wp:lineTo x="0" y="20348"/>
                    <wp:lineTo x="21529" y="20348"/>
                    <wp:lineTo x="21529" y="0"/>
                    <wp:lineTo x="0" y="0"/>
                  </wp:wrapPolygon>
                </wp:wrapTight>
                <wp:docPr id="25"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262890"/>
                        </a:xfrm>
                        <a:prstGeom prst="rect">
                          <a:avLst/>
                        </a:prstGeom>
                        <a:solidFill>
                          <a:srgbClr val="FFFFFF"/>
                        </a:solidFill>
                        <a:ln>
                          <a:noFill/>
                        </a:ln>
                      </wps:spPr>
                      <wps:txbx>
                        <w:txbxContent>
                          <w:p w14:paraId="3B72970F" w14:textId="77777777" w:rsidR="008C092C" w:rsidRPr="007051AD" w:rsidRDefault="008C092C" w:rsidP="00154C33">
                            <w:pPr>
                              <w:pStyle w:val="Legenda"/>
                              <w:rPr>
                                <w:rFonts w:eastAsia="Arial"/>
                                <w:bCs/>
                                <w:noProof/>
                                <w:color w:val="222222"/>
                              </w:rPr>
                            </w:pPr>
                            <w:r>
                              <w:rPr>
                                <w:noProof/>
                              </w:rPr>
                              <w:t>Fonte: Autor</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4AE14FE" id="Text Box 7" o:spid="_x0000_s1029" type="#_x0000_t202" style="position:absolute;left:0;text-align:left;margin-left:-.3pt;margin-top:192.45pt;width:454.5pt;height:20.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" stroked="f">
                <v:textbox style="mso-fit-shape-to-text:t" inset="0,0,0,0">
                  <w:txbxContent>
                    <w:p w14:paraId="3B72970F" w14:textId="77777777" w:rsidR="008C092C" w:rsidRPr="007051AD" w:rsidRDefault="008C092C" w:rsidP="00154C33">
                      <w:pPr>
                        <w:pStyle w:val="Legenda"/>
                        <w:rPr>
                          <w:rFonts w:eastAsia="Arial"/>
                          <w:bCs/>
                          <w:noProof/>
                          <w:color w:val="222222"/>
                        </w:rPr>
                      </w:pPr>
                      <w:r>
                        <w:rPr>
                          <w:noProof/>
                        </w:rPr>
                        <w:t>Fonte: Autor</w:t>
                      </w:r>
                    </w:p>
                  </w:txbxContent>
                </v:textbox>
                <w10:wrap type="tight"/>
              </v:shape>
            </w:pict>
          </mc:Fallback>
        </mc:AlternateContent>
      </w:r>
      <w:r>
        <w:rPr>
          <w:noProof/>
        </w:rPr>
        <mc:AlternateContent>
          <mc:Choice Requires="wps">
            <w:drawing>
              <wp:anchor distT="0" distB="0" distL="114300" distR="114300" simplePos="0" relativeHeight="251662336" behindDoc="1" locked="0" layoutInCell="1" allowOverlap="1" wp14:anchorId="556843FE" wp14:editId="707CDA50">
                <wp:simplePos x="0" y="0"/>
                <wp:positionH relativeFrom="column">
                  <wp:posOffset>-3810</wp:posOffset>
                </wp:positionH>
                <wp:positionV relativeFrom="paragraph">
                  <wp:posOffset>0</wp:posOffset>
                </wp:positionV>
                <wp:extent cx="5772150" cy="457200"/>
                <wp:effectExtent l="0" t="0" r="0" b="0"/>
                <wp:wrapTight wrapText="bothSides">
                  <wp:wrapPolygon edited="0">
                    <wp:start x="0" y="0"/>
                    <wp:lineTo x="0" y="20700"/>
                    <wp:lineTo x="21529" y="20700"/>
                    <wp:lineTo x="21529" y="0"/>
                    <wp:lineTo x="0" y="0"/>
                  </wp:wrapPolygon>
                </wp:wrapTight>
                <wp:docPr id="31" name="Caixa de Texto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72150" cy="457200"/>
                        </a:xfrm>
                        <a:prstGeom prst="rect">
                          <a:avLst/>
                        </a:prstGeom>
                        <a:solidFill>
                          <a:prstClr val="white"/>
                        </a:solidFill>
                        <a:ln>
                          <a:noFill/>
                        </a:ln>
                      </wps:spPr>
                      <wps:txbx>
                        <w:txbxContent>
                          <w:p w14:paraId="1B44FD80" w14:textId="77777777" w:rsidR="008C092C" w:rsidRPr="007840B2" w:rsidRDefault="008C092C" w:rsidP="00154C33">
                            <w:pPr>
                              <w:pStyle w:val="Legenda"/>
                              <w:rPr>
                                <w:rFonts w:eastAsia="Arial"/>
                                <w:bCs/>
                                <w:noProof/>
                                <w:color w:val="222222"/>
                              </w:rPr>
                            </w:pPr>
                            <w:r w:rsidRPr="00DB3296">
                              <w:t>Figura 2 – Tags 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56843FE" id="Caixa de Texto 31" o:spid="_x0000_s1030" type="#_x0000_t202" style="position:absolute;left:0;text-align:left;margin-left:-.3pt;margin-top:0;width:454.5pt;height:36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" stroked="f">
                <v:textbox inset="0,0,0,0">
                  <w:txbxContent>
                    <w:p w14:paraId="1B44FD80" w14:textId="77777777" w:rsidR="008C092C" w:rsidRPr="007840B2" w:rsidRDefault="008C092C" w:rsidP="00154C33">
                      <w:pPr>
                        <w:pStyle w:val="Legenda"/>
                        <w:rPr>
                          <w:rFonts w:eastAsia="Arial"/>
                          <w:bCs/>
                          <w:noProof/>
                          <w:color w:val="222222"/>
                        </w:rPr>
                      </w:pPr>
                      <w:r w:rsidRPr="00DB3296">
                        <w:t>Figura 2 – Tags HTML</w:t>
                      </w:r>
                    </w:p>
                  </w:txbxContent>
                </v:textbox>
                <w10:wrap type="tight"/>
              </v:shape>
            </w:pict>
          </mc:Fallback>
        </mc:AlternateContent>
      </w:r>
      <w:r>
        <w:rPr>
          <w:noProof/>
        </w:rPr>
        <mc:AlternateContent>
          <mc:Choice Requires="wps">
            <w:drawing>
              <wp:anchor distT="0" distB="0" distL="114300" distR="114300" simplePos="0" relativeHeight="251664384" behindDoc="1" locked="0" layoutInCell="1" allowOverlap="1" wp14:anchorId="1C053A85" wp14:editId="7E45CDDA">
                <wp:simplePos x="0" y="0"/>
                <wp:positionH relativeFrom="column">
                  <wp:posOffset>-3810</wp:posOffset>
                </wp:positionH>
                <wp:positionV relativeFrom="paragraph">
                  <wp:posOffset>0</wp:posOffset>
                </wp:positionV>
                <wp:extent cx="5772150" cy="457200"/>
                <wp:effectExtent l="0" t="0" r="0" b="0"/>
                <wp:wrapTight wrapText="bothSides">
                  <wp:wrapPolygon edited="0">
                    <wp:start x="0" y="0"/>
                    <wp:lineTo x="0" y="20700"/>
                    <wp:lineTo x="21529" y="20700"/>
                    <wp:lineTo x="21529" y="0"/>
                    <wp:lineTo x="0" y="0"/>
                  </wp:wrapPolygon>
                </wp:wrapTight>
                <wp:docPr id="931436482" name="Caixa de Texto 931436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72150" cy="457200"/>
                        </a:xfrm>
                        <a:prstGeom prst="rect">
                          <a:avLst/>
                        </a:prstGeom>
                        <a:solidFill>
                          <a:prstClr val="white"/>
                        </a:solidFill>
                        <a:ln>
                          <a:noFill/>
                        </a:ln>
                      </wps:spPr>
                      <wps:txbx>
                        <w:txbxContent>
                          <w:p w14:paraId="4C79C67C" w14:textId="1CA641F7" w:rsidR="008C092C" w:rsidRPr="006578BF" w:rsidRDefault="008C092C" w:rsidP="00154C33">
                            <w:pPr>
                              <w:pStyle w:val="Legenda"/>
                              <w:rPr>
                                <w:rFonts w:eastAsia="Arial"/>
                                <w:bCs/>
                                <w:noProof/>
                                <w:color w:val="222222"/>
                              </w:rPr>
                            </w:pPr>
                            <w:bookmarkStart w:id="23" w:name="_Toc88996113"/>
                            <w:bookmarkStart w:id="24" w:name="_Toc89413733"/>
                            <w:r>
                              <w:t xml:space="preserve">Figura </w:t>
                            </w:r>
                            <w:r w:rsidR="00955126">
                              <w:fldChar w:fldCharType="begin"/>
                            </w:r>
                            <w:r w:rsidR="00955126">
                              <w:instrText xml:space="preserve"> SEQ Figura \* ARABIC </w:instrText>
                            </w:r>
                            <w:r w:rsidR="00955126">
                              <w:fldChar w:fldCharType="separate"/>
                            </w:r>
                            <w:r w:rsidR="00456ECC">
                              <w:rPr>
                                <w:noProof/>
                              </w:rPr>
                              <w:t>2</w:t>
                            </w:r>
                            <w:r w:rsidR="00955126">
                              <w:rPr>
                                <w:noProof/>
                              </w:rPr>
                              <w:fldChar w:fldCharType="end"/>
                            </w:r>
                            <w:r>
                              <w:t xml:space="preserve"> - Documento HTML</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C053A85" id="Caixa de Texto 931436482" o:spid="_x0000_s1031" type="#_x0000_t202" style="position:absolute;left:0;text-align:left;margin-left:-.3pt;margin-top:0;width:454.5pt;height:36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" stroked="f">
                <v:textbox inset="0,0,0,0">
                  <w:txbxContent>
                    <w:p w14:paraId="4C79C67C" w14:textId="1CA641F7" w:rsidR="008C092C" w:rsidRPr="006578BF" w:rsidRDefault="008C092C" w:rsidP="00154C33">
                      <w:pPr>
                        <w:pStyle w:val="Legenda"/>
                        <w:rPr>
                          <w:rFonts w:eastAsia="Arial"/>
                          <w:bCs/>
                          <w:noProof/>
                          <w:color w:val="222222"/>
                        </w:rPr>
                      </w:pPr>
                      <w:bookmarkStart w:id="25" w:name="_Toc88996113"/>
                      <w:bookmarkStart w:id="26" w:name="_Toc89413733"/>
                      <w:r>
                        <w:t xml:space="preserve">Figura </w:t>
                      </w:r>
                      <w:r w:rsidR="00955126">
                        <w:fldChar w:fldCharType="begin"/>
                      </w:r>
                      <w:r w:rsidR="00955126">
                        <w:instrText xml:space="preserve"> SEQ Figura \* ARABIC </w:instrText>
                      </w:r>
                      <w:r w:rsidR="00955126">
                        <w:fldChar w:fldCharType="separate"/>
                      </w:r>
                      <w:r w:rsidR="00456ECC">
                        <w:rPr>
                          <w:noProof/>
                        </w:rPr>
                        <w:t>2</w:t>
                      </w:r>
                      <w:r w:rsidR="00955126">
                        <w:rPr>
                          <w:noProof/>
                        </w:rPr>
                        <w:fldChar w:fldCharType="end"/>
                      </w:r>
                      <w:r>
                        <w:t xml:space="preserve"> - Documento HTML</w:t>
                      </w:r>
                      <w:bookmarkEnd w:id="25"/>
                      <w:bookmarkEnd w:id="26"/>
                    </w:p>
                  </w:txbxContent>
                </v:textbox>
                <w10:wrap type="tight"/>
              </v:shape>
            </w:pict>
          </mc:Fallback>
        </mc:AlternateContent>
      </w:r>
    </w:p>
    <w:p w14:paraId="06A24877" w14:textId="77777777" w:rsidR="00FA3275" w:rsidRDefault="00FA3275" w:rsidP="00FF5BD3">
      <w:pPr>
        <w:pStyle w:val="Ttulo2"/>
        <w:rPr>
          <w:rFonts w:ascii="Arial" w:hAnsi="Arial" w:cs="Arial"/>
          <w:color w:val="auto"/>
          <w:sz w:val="24"/>
          <w:szCs w:val="24"/>
        </w:rPr>
      </w:pPr>
      <w:bookmarkStart w:id="27" w:name="_Toc89413825"/>
    </w:p>
    <w:p w14:paraId="3AD697DB" w14:textId="77777777" w:rsidR="00FA3275" w:rsidRDefault="00FA3275" w:rsidP="00FF5BD3">
      <w:pPr>
        <w:pStyle w:val="Ttulo2"/>
        <w:rPr>
          <w:rFonts w:ascii="Arial" w:hAnsi="Arial" w:cs="Arial"/>
          <w:color w:val="auto"/>
          <w:sz w:val="24"/>
          <w:szCs w:val="24"/>
        </w:rPr>
      </w:pPr>
    </w:p>
    <w:p w14:paraId="0B464625" w14:textId="77777777" w:rsidR="00FA3275" w:rsidRDefault="00FA3275" w:rsidP="00FF5BD3">
      <w:pPr>
        <w:pStyle w:val="Ttulo2"/>
        <w:rPr>
          <w:rFonts w:ascii="Arial" w:hAnsi="Arial" w:cs="Arial"/>
          <w:color w:val="auto"/>
          <w:sz w:val="24"/>
          <w:szCs w:val="24"/>
        </w:rPr>
      </w:pPr>
    </w:p>
    <w:p w14:paraId="1AF3CFA6" w14:textId="77777777" w:rsidR="00FA3275" w:rsidRDefault="00FA3275" w:rsidP="00FF5BD3">
      <w:pPr>
        <w:pStyle w:val="Ttulo2"/>
        <w:rPr>
          <w:rFonts w:ascii="Arial" w:hAnsi="Arial" w:cs="Arial"/>
          <w:color w:val="auto"/>
          <w:sz w:val="24"/>
          <w:szCs w:val="24"/>
        </w:rPr>
      </w:pPr>
    </w:p>
    <w:p w14:paraId="2A788391" w14:textId="77777777" w:rsidR="00FA3275" w:rsidRDefault="00FA3275" w:rsidP="00FF5BD3">
      <w:pPr>
        <w:pStyle w:val="Ttulo2"/>
        <w:rPr>
          <w:rFonts w:ascii="Arial" w:hAnsi="Arial" w:cs="Arial"/>
          <w:color w:val="auto"/>
          <w:sz w:val="24"/>
          <w:szCs w:val="24"/>
        </w:rPr>
      </w:pPr>
    </w:p>
    <w:p w14:paraId="141898F4" w14:textId="1671E55B" w:rsidR="00D87246" w:rsidRDefault="00E11605" w:rsidP="00FF5BD3">
      <w:pPr>
        <w:pStyle w:val="Ttulo2"/>
        <w:rPr>
          <w:rFonts w:ascii="Arial" w:eastAsia="Calibri" w:hAnsi="Arial" w:cs="Arial"/>
        </w:rPr>
      </w:pPr>
      <w:r>
        <w:rPr>
          <w:rFonts w:ascii="Arial" w:hAnsi="Arial" w:cs="Arial"/>
          <w:color w:val="auto"/>
          <w:sz w:val="24"/>
          <w:szCs w:val="24"/>
        </w:rPr>
        <w:t>2</w:t>
      </w:r>
      <w:r w:rsidR="008E32D4" w:rsidRPr="00D87246">
        <w:rPr>
          <w:rFonts w:ascii="Arial" w:hAnsi="Arial" w:cs="Arial"/>
          <w:color w:val="auto"/>
          <w:sz w:val="24"/>
          <w:szCs w:val="24"/>
        </w:rPr>
        <w:t>.4</w:t>
      </w:r>
      <w:r w:rsidR="00673E7B" w:rsidRPr="00D87246">
        <w:rPr>
          <w:rFonts w:ascii="Arial" w:hAnsi="Arial" w:cs="Arial"/>
          <w:color w:val="auto"/>
          <w:sz w:val="24"/>
          <w:szCs w:val="24"/>
        </w:rPr>
        <w:t xml:space="preserve"> </w:t>
      </w:r>
      <w:r w:rsidR="008E32D4" w:rsidRPr="00D87246">
        <w:rPr>
          <w:rFonts w:ascii="Arial" w:eastAsia="Calibri" w:hAnsi="Arial" w:cs="Arial"/>
          <w:color w:val="auto"/>
          <w:sz w:val="24"/>
          <w:szCs w:val="24"/>
        </w:rPr>
        <w:t>PHPMYADMIN</w:t>
      </w:r>
      <w:bookmarkEnd w:id="27"/>
      <w:r w:rsidR="008E32D4" w:rsidRPr="00D87246">
        <w:rPr>
          <w:rFonts w:ascii="Arial" w:eastAsia="Calibri" w:hAnsi="Arial" w:cs="Arial"/>
        </w:rPr>
        <w:tab/>
      </w:r>
      <w:r w:rsidR="00ED25D9" w:rsidRPr="00D87246">
        <w:rPr>
          <w:rFonts w:ascii="Arial" w:eastAsia="Calibri" w:hAnsi="Arial" w:cs="Arial"/>
        </w:rPr>
        <w:t xml:space="preserve">   </w:t>
      </w:r>
    </w:p>
    <w:p w14:paraId="0EB07454" w14:textId="77777777" w:rsidR="00ED25D9" w:rsidRPr="00D87246" w:rsidRDefault="00ED25D9" w:rsidP="00FF5BD3">
      <w:pPr>
        <w:pStyle w:val="Ttulo2"/>
        <w:rPr>
          <w:rFonts w:ascii="Arial" w:eastAsia="Calibri" w:hAnsi="Arial" w:cs="Arial"/>
        </w:rPr>
      </w:pPr>
      <w:r w:rsidRPr="00FF5BD3">
        <w:rPr>
          <w:rFonts w:ascii="Arial" w:eastAsia="Calibri" w:hAnsi="Arial" w:cs="Arial"/>
          <w:b w:val="0"/>
          <w:bCs w:val="0"/>
        </w:rPr>
        <w:t xml:space="preserve">                 </w:t>
      </w:r>
      <w:r w:rsidRPr="00FF5BD3">
        <w:rPr>
          <w:rFonts w:ascii="Arial" w:eastAsia="Calibri" w:hAnsi="Arial" w:cs="Arial"/>
          <w:b w:val="0"/>
          <w:bCs w:val="0"/>
        </w:rPr>
        <w:tab/>
      </w:r>
      <w:r w:rsidRPr="00FF5BD3">
        <w:rPr>
          <w:rFonts w:ascii="Arial" w:eastAsia="Calibri" w:hAnsi="Arial" w:cs="Arial"/>
          <w:b w:val="0"/>
          <w:bCs w:val="0"/>
        </w:rPr>
        <w:tab/>
      </w:r>
      <w:r w:rsidRPr="00FF5BD3">
        <w:rPr>
          <w:rFonts w:ascii="Arial" w:eastAsia="Calibri" w:hAnsi="Arial" w:cs="Arial"/>
          <w:b w:val="0"/>
          <w:bCs w:val="0"/>
        </w:rPr>
        <w:tab/>
      </w:r>
      <w:r w:rsidRPr="00FF5BD3">
        <w:rPr>
          <w:rFonts w:ascii="Arial" w:eastAsia="Calibri" w:hAnsi="Arial" w:cs="Arial"/>
          <w:b w:val="0"/>
          <w:bCs w:val="0"/>
        </w:rPr>
        <w:tab/>
      </w:r>
    </w:p>
    <w:p w14:paraId="226B6A06" w14:textId="77777777" w:rsidR="008E32D4" w:rsidRPr="00ED25D9" w:rsidRDefault="008E32D4" w:rsidP="0001306A">
      <w:pPr>
        <w:pStyle w:val="SemEspaamento"/>
      </w:pPr>
      <w:r>
        <w:t xml:space="preserve">É um </w:t>
      </w:r>
      <w:r w:rsidR="004B3210">
        <w:t>aplicativo web livre e de código aberto</w:t>
      </w:r>
      <w:r>
        <w:t xml:space="preserve"> que fornece suporte a</w:t>
      </w:r>
      <w:r w:rsidR="004B3210">
        <w:t xml:space="preserve"> administração,</w:t>
      </w:r>
      <w:r>
        <w:t xml:space="preserve"> criação e ao acesso a um banco de dados. O PhpMyAdmin é uma ferramenta via web que é fácil de ser manuseado não necessitando que seja criado várias linhas de comandos SQL para se criar um banco de dados muito menos uma de suas tabelas, ou seja, é uma plataforma bastante versátil que lhe permite realizar qualquer operação com o banco de dados MYSQL.</w:t>
      </w:r>
      <w:r>
        <w:br/>
      </w:r>
      <w:r>
        <w:rPr>
          <w:rFonts w:ascii="Calibri" w:eastAsia="Calibri" w:hAnsi="Calibri" w:cs="Calibri"/>
          <w:sz w:val="28"/>
          <w:szCs w:val="28"/>
        </w:rPr>
        <w:tab/>
      </w:r>
      <w:r w:rsidR="00D43E0F">
        <w:t>Esta ferramenta possui código aberto e o seu uso é livre, ou seja, manusear esta ferramenta não engloba nenhum custo adicional e não irá impor ao desenvolvedor nenhum impedimento em se utilizar determinado recurso que seria de extrema importância para a criação do seu banco de dados.</w:t>
      </w:r>
    </w:p>
    <w:p w14:paraId="0DCF21CE" w14:textId="77777777" w:rsidR="00D43E0F" w:rsidRDefault="00D43E0F" w:rsidP="005940B9">
      <w:pPr>
        <w:spacing w:line="360" w:lineRule="auto"/>
        <w:jc w:val="both"/>
      </w:pPr>
      <w:r>
        <w:tab/>
      </w:r>
      <w:r>
        <w:rPr>
          <w:rFonts w:ascii="Arial" w:eastAsia="Arial" w:hAnsi="Arial" w:cs="Arial"/>
          <w:color w:val="222222"/>
          <w:sz w:val="24"/>
          <w:szCs w:val="24"/>
        </w:rPr>
        <w:t>O PhpMyAdmin é uma plataforma bastante simples de usar, com uma interface bastante intuitiva e voltada para programadores que necessitam realizar uma confecção de websites, o seu objetivo principal é tornar a vida do desenvolvedor mais fácil e tornar o seu trabalho mais simples.</w:t>
      </w:r>
    </w:p>
    <w:p w14:paraId="5E508319" w14:textId="77777777" w:rsidR="00D43E0F" w:rsidRDefault="00D43E0F" w:rsidP="005940B9">
      <w:pPr>
        <w:spacing w:line="360" w:lineRule="auto"/>
        <w:jc w:val="both"/>
      </w:pPr>
      <w:r>
        <w:tab/>
      </w:r>
      <w:r>
        <w:rPr>
          <w:rFonts w:ascii="Arial" w:eastAsia="Arial" w:hAnsi="Arial" w:cs="Arial"/>
          <w:color w:val="222222"/>
          <w:sz w:val="24"/>
          <w:szCs w:val="24"/>
        </w:rPr>
        <w:t>O PhpMyAdmin conta com várias funcionalidades em seu escopo, mas as que mais foram relevantes para que esta ferramenta fosse escolhida neste projeto foram:</w:t>
      </w:r>
    </w:p>
    <w:p w14:paraId="51C236D0" w14:textId="77777777" w:rsidR="00D43E0F" w:rsidRPr="00D43E0F" w:rsidRDefault="00D43E0F" w:rsidP="00E11605">
      <w:pPr>
        <w:pStyle w:val="PargrafodaLista"/>
        <w:numPr>
          <w:ilvl w:val="0"/>
          <w:numId w:val="4"/>
        </w:numPr>
        <w:spacing w:after="160" w:line="256" w:lineRule="auto"/>
        <w:ind w:left="360"/>
        <w:jc w:val="both"/>
        <w:rPr>
          <w:rFonts w:eastAsiaTheme="minorEastAsia"/>
          <w:sz w:val="24"/>
          <w:szCs w:val="24"/>
        </w:rPr>
      </w:pPr>
      <w:r w:rsidRPr="00D43E0F">
        <w:rPr>
          <w:rFonts w:ascii="Arial" w:eastAsia="Arial" w:hAnsi="Arial" w:cs="Arial"/>
          <w:color w:val="222222"/>
          <w:sz w:val="24"/>
          <w:szCs w:val="24"/>
        </w:rPr>
        <w:t>A possibilidade de executar funções básicas do MYSQL, como consultar, navegar, criar, alterar e copiar tabelas, campos e seus índices.</w:t>
      </w:r>
    </w:p>
    <w:p w14:paraId="22BDB683" w14:textId="77777777" w:rsidR="00D43E0F" w:rsidRPr="00D43E0F" w:rsidRDefault="00D43E0F" w:rsidP="00E11605">
      <w:pPr>
        <w:pStyle w:val="PargrafodaLista"/>
        <w:numPr>
          <w:ilvl w:val="0"/>
          <w:numId w:val="4"/>
        </w:numPr>
        <w:ind w:left="360"/>
        <w:jc w:val="both"/>
        <w:rPr>
          <w:sz w:val="24"/>
          <w:szCs w:val="24"/>
        </w:rPr>
      </w:pPr>
      <w:r w:rsidRPr="00D43E0F">
        <w:rPr>
          <w:rFonts w:ascii="Arial" w:eastAsia="Arial" w:hAnsi="Arial" w:cs="Arial"/>
          <w:color w:val="222222"/>
          <w:sz w:val="24"/>
          <w:szCs w:val="24"/>
        </w:rPr>
        <w:lastRenderedPageBreak/>
        <w:t>Realizar manutenção dos bancos de dados e de seu servidor</w:t>
      </w:r>
    </w:p>
    <w:p w14:paraId="630F771C" w14:textId="77777777" w:rsidR="00D43E0F" w:rsidRPr="00D43E0F" w:rsidRDefault="00D43E0F" w:rsidP="00E11605">
      <w:pPr>
        <w:pStyle w:val="PargrafodaLista"/>
        <w:numPr>
          <w:ilvl w:val="0"/>
          <w:numId w:val="4"/>
        </w:numPr>
        <w:spacing w:after="160" w:line="256" w:lineRule="auto"/>
        <w:ind w:left="360"/>
        <w:jc w:val="both"/>
        <w:rPr>
          <w:rFonts w:eastAsiaTheme="minorEastAsia"/>
          <w:color w:val="222222"/>
          <w:sz w:val="24"/>
          <w:szCs w:val="24"/>
        </w:rPr>
      </w:pPr>
      <w:r w:rsidRPr="00D43E0F">
        <w:rPr>
          <w:rFonts w:ascii="Arial" w:eastAsia="Arial" w:hAnsi="Arial" w:cs="Arial"/>
          <w:color w:val="222222"/>
          <w:sz w:val="24"/>
          <w:szCs w:val="24"/>
        </w:rPr>
        <w:t>Administrar os servidores na interface do banco de dados;</w:t>
      </w:r>
    </w:p>
    <w:p w14:paraId="63595DDD" w14:textId="77777777" w:rsidR="00D43E0F" w:rsidRPr="00D43E0F" w:rsidRDefault="00D43E0F" w:rsidP="00E11605">
      <w:pPr>
        <w:pStyle w:val="PargrafodaLista"/>
        <w:numPr>
          <w:ilvl w:val="0"/>
          <w:numId w:val="4"/>
        </w:numPr>
        <w:spacing w:after="160" w:line="256" w:lineRule="auto"/>
        <w:ind w:left="360"/>
        <w:jc w:val="both"/>
        <w:rPr>
          <w:rFonts w:eastAsiaTheme="minorEastAsia"/>
          <w:color w:val="222222"/>
          <w:sz w:val="24"/>
          <w:szCs w:val="24"/>
        </w:rPr>
      </w:pPr>
      <w:r w:rsidRPr="00D43E0F">
        <w:rPr>
          <w:rFonts w:ascii="Arial" w:eastAsia="Arial" w:hAnsi="Arial" w:cs="Arial"/>
          <w:color w:val="222222"/>
          <w:sz w:val="24"/>
          <w:szCs w:val="24"/>
        </w:rPr>
        <w:t>A possibilidade de realizar backups de banco de dados em diferentes formatos.</w:t>
      </w:r>
    </w:p>
    <w:p w14:paraId="7672C850" w14:textId="77777777" w:rsidR="00D43E0F" w:rsidRPr="00A868BD" w:rsidRDefault="00D43E0F" w:rsidP="005940B9">
      <w:pPr>
        <w:pStyle w:val="PargrafodaLista"/>
        <w:numPr>
          <w:ilvl w:val="0"/>
          <w:numId w:val="4"/>
        </w:numPr>
        <w:spacing w:after="160" w:line="256" w:lineRule="auto"/>
        <w:ind w:left="360"/>
        <w:jc w:val="both"/>
        <w:rPr>
          <w:rFonts w:eastAsiaTheme="minorEastAsia"/>
          <w:color w:val="222222"/>
          <w:sz w:val="24"/>
          <w:szCs w:val="24"/>
        </w:rPr>
      </w:pPr>
      <w:r w:rsidRPr="00D43E0F">
        <w:rPr>
          <w:rFonts w:ascii="Arial" w:eastAsia="Arial" w:hAnsi="Arial" w:cs="Arial"/>
          <w:color w:val="222222"/>
          <w:sz w:val="24"/>
          <w:szCs w:val="24"/>
        </w:rPr>
        <w:t>Ser manuseado via WEB.</w:t>
      </w:r>
    </w:p>
    <w:p w14:paraId="2C7BADE2" w14:textId="77777777" w:rsidR="00D43E0F" w:rsidRDefault="00D43E0F" w:rsidP="002542A2">
      <w:pPr>
        <w:spacing w:line="360" w:lineRule="auto"/>
        <w:ind w:firstLine="709"/>
        <w:jc w:val="both"/>
        <w:rPr>
          <w:rFonts w:ascii="Arial" w:eastAsia="Arial" w:hAnsi="Arial" w:cs="Arial"/>
          <w:color w:val="222222"/>
          <w:sz w:val="24"/>
          <w:szCs w:val="24"/>
        </w:rPr>
      </w:pPr>
      <w:r>
        <w:rPr>
          <w:rFonts w:ascii="Arial" w:eastAsia="Arial" w:hAnsi="Arial" w:cs="Arial"/>
          <w:color w:val="222222"/>
          <w:sz w:val="24"/>
          <w:szCs w:val="24"/>
        </w:rPr>
        <w:t>Sendo assim o PhpMyAdmin foi escolhido para ser o responsável por gerenciar o banco de dados do projeto por conta da sua praticidade em criar as tabelas, realizar as consultas, ter as funcionalidades que a própria plataforma possui em seu escopo além de poder ser manuseado em um navegador web, tornando assim o desenvolvimento mais rápido e prático.</w:t>
      </w:r>
    </w:p>
    <w:p w14:paraId="1FCA84A8" w14:textId="77777777" w:rsidR="00326BD3" w:rsidRDefault="00326BD3" w:rsidP="005940B9">
      <w:pPr>
        <w:spacing w:line="360" w:lineRule="auto"/>
        <w:ind w:firstLine="709"/>
      </w:pPr>
    </w:p>
    <w:p w14:paraId="374FD46F" w14:textId="60E91501" w:rsidR="00D43E0F" w:rsidRPr="00326BD3" w:rsidRDefault="00D43E0F" w:rsidP="00326BD3">
      <w:pPr>
        <w:spacing w:after="160" w:line="256" w:lineRule="auto"/>
        <w:rPr>
          <w:rFonts w:eastAsiaTheme="minorEastAsia"/>
          <w:color w:val="222222"/>
          <w:sz w:val="24"/>
          <w:szCs w:val="24"/>
        </w:rPr>
      </w:pPr>
      <w:r>
        <w:rPr>
          <w:rFonts w:eastAsiaTheme="minorEastAsia"/>
          <w:color w:val="222222"/>
          <w:sz w:val="24"/>
          <w:szCs w:val="24"/>
        </w:rPr>
        <w:tab/>
      </w:r>
      <w:r w:rsidR="00245598">
        <w:rPr>
          <w:noProof/>
        </w:rPr>
        <mc:AlternateContent>
          <mc:Choice Requires="wps">
            <w:drawing>
              <wp:anchor distT="0" distB="0" distL="114300" distR="114300" simplePos="0" relativeHeight="251665408" behindDoc="1" locked="0" layoutInCell="1" allowOverlap="1" wp14:anchorId="0FA2D297" wp14:editId="373755F3">
                <wp:simplePos x="0" y="0"/>
                <wp:positionH relativeFrom="column">
                  <wp:posOffset>-3810</wp:posOffset>
                </wp:positionH>
                <wp:positionV relativeFrom="paragraph">
                  <wp:posOffset>-190500</wp:posOffset>
                </wp:positionV>
                <wp:extent cx="5772150" cy="457200"/>
                <wp:effectExtent l="0" t="0" r="0" b="0"/>
                <wp:wrapTight wrapText="bothSides">
                  <wp:wrapPolygon edited="0">
                    <wp:start x="0" y="0"/>
                    <wp:lineTo x="0" y="20700"/>
                    <wp:lineTo x="21529" y="20700"/>
                    <wp:lineTo x="21529" y="0"/>
                    <wp:lineTo x="0" y="0"/>
                  </wp:wrapPolygon>
                </wp:wrapTight>
                <wp:docPr id="931436484" name="Caixa de Texto 931436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72150" cy="457200"/>
                        </a:xfrm>
                        <a:prstGeom prst="rect">
                          <a:avLst/>
                        </a:prstGeom>
                        <a:solidFill>
                          <a:prstClr val="white"/>
                        </a:solidFill>
                        <a:ln>
                          <a:noFill/>
                        </a:ln>
                      </wps:spPr>
                      <wps:txbx>
                        <w:txbxContent>
                          <w:p w14:paraId="4AC138C5" w14:textId="026BA5E5" w:rsidR="008C092C" w:rsidRPr="00EE00C9" w:rsidRDefault="008C092C" w:rsidP="00154C33">
                            <w:pPr>
                              <w:pStyle w:val="Legenda"/>
                              <w:rPr>
                                <w:rFonts w:eastAsia="Arial"/>
                                <w:bCs/>
                                <w:noProof/>
                                <w:color w:val="222222"/>
                              </w:rPr>
                            </w:pPr>
                            <w:bookmarkStart w:id="28" w:name="_Toc88996114"/>
                            <w:bookmarkStart w:id="29" w:name="_Toc89413734"/>
                            <w:r>
                              <w:t xml:space="preserve">Figura </w:t>
                            </w:r>
                            <w:r w:rsidR="00955126">
                              <w:fldChar w:fldCharType="begin"/>
                            </w:r>
                            <w:r w:rsidR="00955126">
                              <w:instrText xml:space="preserve"> SEQ Figura \* ARABIC </w:instrText>
                            </w:r>
                            <w:r w:rsidR="00955126">
                              <w:fldChar w:fldCharType="separate"/>
                            </w:r>
                            <w:r w:rsidR="00456ECC">
                              <w:rPr>
                                <w:noProof/>
                              </w:rPr>
                              <w:t>3</w:t>
                            </w:r>
                            <w:r w:rsidR="00955126">
                              <w:rPr>
                                <w:noProof/>
                              </w:rPr>
                              <w:fldChar w:fldCharType="end"/>
                            </w:r>
                            <w:r>
                              <w:t xml:space="preserve"> - phpMyadmin</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FA2D297" id="Caixa de Texto 931436484" o:spid="_x0000_s1032" type="#_x0000_t202" style="position:absolute;margin-left:-.3pt;margin-top:-15pt;width:454.5pt;height:36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" stroked="f">
                <v:textbox inset="0,0,0,0">
                  <w:txbxContent>
                    <w:p w14:paraId="4AC138C5" w14:textId="026BA5E5" w:rsidR="008C092C" w:rsidRPr="00EE00C9" w:rsidRDefault="008C092C" w:rsidP="00154C33">
                      <w:pPr>
                        <w:pStyle w:val="Legenda"/>
                        <w:rPr>
                          <w:rFonts w:eastAsia="Arial"/>
                          <w:bCs/>
                          <w:noProof/>
                          <w:color w:val="222222"/>
                        </w:rPr>
                      </w:pPr>
                      <w:bookmarkStart w:id="30" w:name="_Toc88996114"/>
                      <w:bookmarkStart w:id="31" w:name="_Toc89413734"/>
                      <w:r>
                        <w:t xml:space="preserve">Figura </w:t>
                      </w:r>
                      <w:r w:rsidR="00955126">
                        <w:fldChar w:fldCharType="begin"/>
                      </w:r>
                      <w:r w:rsidR="00955126">
                        <w:instrText xml:space="preserve"> SEQ Figura \* ARABIC </w:instrText>
                      </w:r>
                      <w:r w:rsidR="00955126">
                        <w:fldChar w:fldCharType="separate"/>
                      </w:r>
                      <w:r w:rsidR="00456ECC">
                        <w:rPr>
                          <w:noProof/>
                        </w:rPr>
                        <w:t>3</w:t>
                      </w:r>
                      <w:r w:rsidR="00955126">
                        <w:rPr>
                          <w:noProof/>
                        </w:rPr>
                        <w:fldChar w:fldCharType="end"/>
                      </w:r>
                      <w:r>
                        <w:t xml:space="preserve"> - phpMyadmin</w:t>
                      </w:r>
                      <w:bookmarkEnd w:id="30"/>
                      <w:bookmarkEnd w:id="31"/>
                    </w:p>
                  </w:txbxContent>
                </v:textbox>
                <w10:wrap type="tight"/>
              </v:shape>
            </w:pict>
          </mc:Fallback>
        </mc:AlternateContent>
      </w:r>
      <w:r w:rsidR="00BB42BE">
        <w:rPr>
          <w:noProof/>
          <w:lang w:eastAsia="pt-BR"/>
        </w:rPr>
        <w:drawing>
          <wp:anchor distT="0" distB="0" distL="114300" distR="114300" simplePos="0" relativeHeight="251642880" behindDoc="1" locked="0" layoutInCell="1" allowOverlap="1" wp14:anchorId="7475AF43" wp14:editId="61D19752">
            <wp:simplePos x="0" y="0"/>
            <wp:positionH relativeFrom="column">
              <wp:posOffset>-3810</wp:posOffset>
            </wp:positionH>
            <wp:positionV relativeFrom="paragraph">
              <wp:posOffset>266700</wp:posOffset>
            </wp:positionV>
            <wp:extent cx="5772150" cy="1952625"/>
            <wp:effectExtent l="0" t="0" r="0" b="0"/>
            <wp:wrapTight wrapText="bothSides">
              <wp:wrapPolygon edited="0">
                <wp:start x="0" y="0"/>
                <wp:lineTo x="0" y="21495"/>
                <wp:lineTo x="21529" y="21495"/>
                <wp:lineTo x="21529" y="0"/>
                <wp:lineTo x="0" y="0"/>
              </wp:wrapPolygon>
            </wp:wrapTight>
            <wp:docPr id="259004854" name="Imagem 259004854"/>
            <wp:cNvGraphicFramePr/>
            <a:graphic xmlns:a="http://schemas.openxmlformats.org/drawingml/2006/main">
              <a:graphicData uri="http://schemas.openxmlformats.org/drawingml/2006/picture">
                <pic:pic xmlns:pic="http://schemas.openxmlformats.org/drawingml/2006/picture">
                  <pic:nvPicPr>
                    <pic:cNvPr id="259004854" name="Imagem 25900485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72150" cy="1952625"/>
                    </a:xfrm>
                    <a:prstGeom prst="rect">
                      <a:avLst/>
                    </a:prstGeom>
                  </pic:spPr>
                </pic:pic>
              </a:graphicData>
            </a:graphic>
          </wp:anchor>
        </w:drawing>
      </w:r>
    </w:p>
    <w:p w14:paraId="0C957108" w14:textId="77777777" w:rsidR="00D43E0F" w:rsidRDefault="00D43E0F" w:rsidP="00154C33">
      <w:pPr>
        <w:pStyle w:val="Legenda"/>
      </w:pPr>
      <w:r w:rsidRPr="004F36A1">
        <w:t>Fonte: Google imagens (Acesso em 2</w:t>
      </w:r>
      <w:r>
        <w:t>9</w:t>
      </w:r>
      <w:r w:rsidRPr="004F36A1">
        <w:t>.julho.2021)</w:t>
      </w:r>
    </w:p>
    <w:p w14:paraId="5C1DF70D" w14:textId="77777777" w:rsidR="00BD3410" w:rsidRPr="00BD3410" w:rsidRDefault="00BD3410" w:rsidP="00BD3410"/>
    <w:p w14:paraId="049BA1F1" w14:textId="77777777" w:rsidR="00673E7B" w:rsidRPr="00C763B7" w:rsidRDefault="00A868BD" w:rsidP="005D7520">
      <w:pPr>
        <w:pStyle w:val="Ttulo2"/>
        <w:rPr>
          <w:rFonts w:ascii="Arial" w:hAnsi="Arial" w:cs="Arial"/>
          <w:color w:val="auto"/>
          <w:sz w:val="24"/>
          <w:szCs w:val="24"/>
        </w:rPr>
      </w:pPr>
      <w:bookmarkStart w:id="32" w:name="_Toc89413826"/>
      <w:r w:rsidRPr="00C763B7">
        <w:rPr>
          <w:rFonts w:ascii="Arial" w:hAnsi="Arial" w:cs="Arial"/>
          <w:color w:val="auto"/>
          <w:sz w:val="24"/>
          <w:szCs w:val="24"/>
        </w:rPr>
        <w:t>2</w:t>
      </w:r>
      <w:r w:rsidR="00673E7B" w:rsidRPr="00C763B7">
        <w:rPr>
          <w:rFonts w:ascii="Arial" w:hAnsi="Arial" w:cs="Arial"/>
          <w:color w:val="auto"/>
          <w:sz w:val="24"/>
          <w:szCs w:val="24"/>
        </w:rPr>
        <w:t>.</w:t>
      </w:r>
      <w:r w:rsidRPr="00C763B7">
        <w:rPr>
          <w:rFonts w:ascii="Arial" w:hAnsi="Arial" w:cs="Arial"/>
          <w:color w:val="auto"/>
          <w:sz w:val="24"/>
          <w:szCs w:val="24"/>
        </w:rPr>
        <w:t>5</w:t>
      </w:r>
      <w:r w:rsidR="00673E7B" w:rsidRPr="00C763B7">
        <w:rPr>
          <w:rFonts w:ascii="Arial" w:hAnsi="Arial" w:cs="Arial"/>
          <w:color w:val="auto"/>
          <w:sz w:val="24"/>
          <w:szCs w:val="24"/>
        </w:rPr>
        <w:t xml:space="preserve"> </w:t>
      </w:r>
      <w:r w:rsidR="00F81EE5">
        <w:rPr>
          <w:rFonts w:ascii="Arial" w:hAnsi="Arial" w:cs="Arial"/>
          <w:color w:val="auto"/>
          <w:sz w:val="24"/>
          <w:szCs w:val="24"/>
        </w:rPr>
        <w:t>XAMPP</w:t>
      </w:r>
      <w:bookmarkEnd w:id="32"/>
      <w:r w:rsidR="0034685F">
        <w:rPr>
          <w:rFonts w:ascii="Arial" w:hAnsi="Arial" w:cs="Arial"/>
          <w:color w:val="auto"/>
          <w:sz w:val="24"/>
          <w:szCs w:val="24"/>
        </w:rPr>
        <w:t>P</w:t>
      </w:r>
    </w:p>
    <w:p w14:paraId="61A04376" w14:textId="77777777" w:rsidR="00673E7B" w:rsidRDefault="00673E7B" w:rsidP="005940B9">
      <w:pPr>
        <w:rPr>
          <w:rFonts w:ascii="Arial" w:hAnsi="Arial" w:cs="Arial"/>
          <w:sz w:val="24"/>
          <w:szCs w:val="24"/>
        </w:rPr>
      </w:pPr>
      <w:r>
        <w:rPr>
          <w:rFonts w:ascii="Arial" w:hAnsi="Arial" w:cs="Arial"/>
          <w:sz w:val="24"/>
          <w:szCs w:val="24"/>
        </w:rPr>
        <w:tab/>
      </w:r>
    </w:p>
    <w:p w14:paraId="5C48E673" w14:textId="77777777" w:rsidR="00124F84" w:rsidRDefault="00673E7B" w:rsidP="005940B9">
      <w:pPr>
        <w:spacing w:line="360" w:lineRule="auto"/>
        <w:jc w:val="both"/>
        <w:rPr>
          <w:rFonts w:ascii="Arial" w:eastAsia="Arial" w:hAnsi="Arial" w:cs="Arial"/>
          <w:sz w:val="24"/>
          <w:szCs w:val="24"/>
        </w:rPr>
      </w:pPr>
      <w:r>
        <w:rPr>
          <w:rFonts w:ascii="Arial" w:hAnsi="Arial" w:cs="Arial"/>
          <w:sz w:val="24"/>
          <w:szCs w:val="24"/>
        </w:rPr>
        <w:tab/>
      </w:r>
      <w:r w:rsidR="005B2BFA" w:rsidRPr="00BB42BE">
        <w:rPr>
          <w:rFonts w:ascii="Arial" w:eastAsia="Arial" w:hAnsi="Arial" w:cs="Arial"/>
          <w:sz w:val="24"/>
          <w:szCs w:val="24"/>
        </w:rPr>
        <w:t>É um software distribuído de forma gratuita e multiplataforma</w:t>
      </w:r>
      <w:r w:rsidR="004B3210">
        <w:rPr>
          <w:rFonts w:ascii="Arial" w:eastAsia="Arial" w:hAnsi="Arial" w:cs="Arial"/>
          <w:sz w:val="24"/>
          <w:szCs w:val="24"/>
        </w:rPr>
        <w:t xml:space="preserve">, </w:t>
      </w:r>
      <w:r w:rsidR="005B2BFA" w:rsidRPr="00BB42BE">
        <w:rPr>
          <w:rFonts w:ascii="Arial" w:eastAsia="Arial" w:hAnsi="Arial" w:cs="Arial"/>
          <w:sz w:val="24"/>
          <w:szCs w:val="24"/>
        </w:rPr>
        <w:t xml:space="preserve">nele </w:t>
      </w:r>
      <w:r w:rsidR="004B3210">
        <w:rPr>
          <w:rFonts w:ascii="Arial" w:eastAsia="Arial" w:hAnsi="Arial" w:cs="Arial"/>
          <w:sz w:val="24"/>
          <w:szCs w:val="24"/>
        </w:rPr>
        <w:t>estão</w:t>
      </w:r>
      <w:r w:rsidR="005B2BFA" w:rsidRPr="00BB42BE">
        <w:rPr>
          <w:rFonts w:ascii="Arial" w:eastAsia="Arial" w:hAnsi="Arial" w:cs="Arial"/>
          <w:sz w:val="24"/>
          <w:szCs w:val="24"/>
        </w:rPr>
        <w:t xml:space="preserve"> incluso</w:t>
      </w:r>
      <w:r w:rsidR="004B3210">
        <w:rPr>
          <w:rFonts w:ascii="Arial" w:eastAsia="Arial" w:hAnsi="Arial" w:cs="Arial"/>
          <w:sz w:val="24"/>
          <w:szCs w:val="24"/>
        </w:rPr>
        <w:t>s</w:t>
      </w:r>
      <w:r w:rsidR="005B2BFA" w:rsidRPr="00BB42BE">
        <w:rPr>
          <w:rFonts w:ascii="Arial" w:eastAsia="Arial" w:hAnsi="Arial" w:cs="Arial"/>
          <w:sz w:val="24"/>
          <w:szCs w:val="24"/>
        </w:rPr>
        <w:t xml:space="preserve"> os principais servidores de código aberto.</w:t>
      </w:r>
      <w:r w:rsidR="004B3210">
        <w:rPr>
          <w:rFonts w:ascii="Arial" w:eastAsia="Arial" w:hAnsi="Arial" w:cs="Arial"/>
          <w:sz w:val="24"/>
          <w:szCs w:val="24"/>
        </w:rPr>
        <w:t xml:space="preserve"> </w:t>
      </w:r>
      <w:r w:rsidR="005B2BFA" w:rsidRPr="00BB42BE">
        <w:rPr>
          <w:rFonts w:ascii="Arial" w:eastAsia="Arial" w:hAnsi="Arial" w:cs="Arial"/>
          <w:sz w:val="24"/>
          <w:szCs w:val="24"/>
        </w:rPr>
        <w:t xml:space="preserve">Através do </w:t>
      </w:r>
      <w:r w:rsidR="00F81EE5">
        <w:rPr>
          <w:rFonts w:ascii="Arial" w:eastAsia="Arial" w:hAnsi="Arial" w:cs="Arial"/>
          <w:sz w:val="24"/>
          <w:szCs w:val="24"/>
        </w:rPr>
        <w:t>XAMPP</w:t>
      </w:r>
      <w:r w:rsidR="0034685F">
        <w:rPr>
          <w:rFonts w:ascii="Arial" w:eastAsia="Arial" w:hAnsi="Arial" w:cs="Arial"/>
          <w:sz w:val="24"/>
          <w:szCs w:val="24"/>
        </w:rPr>
        <w:t>P</w:t>
      </w:r>
      <w:r w:rsidR="005B2BFA" w:rsidRPr="00BB42BE">
        <w:rPr>
          <w:rFonts w:ascii="Arial" w:eastAsia="Arial" w:hAnsi="Arial" w:cs="Arial"/>
          <w:sz w:val="24"/>
          <w:szCs w:val="24"/>
        </w:rPr>
        <w:t xml:space="preserve"> é possível realizar uma simulação de um servidor WEB sendo ele local.</w:t>
      </w:r>
      <w:ins w:id="33" w:author="André Luiz Avelino Sobral" w:date="2021-11-07T15:11:00Z">
        <w:r w:rsidR="005B2BFA" w:rsidRPr="00BB42BE">
          <w:rPr>
            <w:rFonts w:ascii="Arial" w:eastAsia="Arial" w:hAnsi="Arial" w:cs="Arial"/>
            <w:sz w:val="24"/>
            <w:szCs w:val="24"/>
          </w:rPr>
          <w:t xml:space="preserve"> </w:t>
        </w:r>
      </w:ins>
      <w:r w:rsidR="005B2BFA" w:rsidRPr="00BB42BE">
        <w:rPr>
          <w:rFonts w:ascii="Arial" w:eastAsia="Arial" w:hAnsi="Arial" w:cs="Arial"/>
          <w:sz w:val="24"/>
          <w:szCs w:val="24"/>
        </w:rPr>
        <w:t>Portanto é uma ótima</w:t>
      </w:r>
      <w:r w:rsidR="005B2BFA">
        <w:rPr>
          <w:rFonts w:ascii="Arial" w:eastAsia="Arial" w:hAnsi="Arial" w:cs="Arial"/>
          <w:sz w:val="24"/>
          <w:szCs w:val="24"/>
        </w:rPr>
        <w:t xml:space="preserve"> escolha para desenvolvedores que procuram por um servidor local e de custo zero.</w:t>
      </w:r>
      <w:r w:rsidR="005B2BFA">
        <w:br/>
      </w:r>
      <w:r w:rsidR="005B2BFA">
        <w:rPr>
          <w:rFonts w:ascii="Arial" w:eastAsia="Arial" w:hAnsi="Arial" w:cs="Arial"/>
          <w:sz w:val="24"/>
          <w:szCs w:val="24"/>
        </w:rPr>
        <w:t xml:space="preserve"> Atualmente o </w:t>
      </w:r>
      <w:r w:rsidR="00F81EE5">
        <w:rPr>
          <w:rFonts w:ascii="Arial" w:eastAsia="Arial" w:hAnsi="Arial" w:cs="Arial"/>
          <w:sz w:val="24"/>
          <w:szCs w:val="24"/>
        </w:rPr>
        <w:t>XAMPP</w:t>
      </w:r>
      <w:r w:rsidR="0034685F">
        <w:rPr>
          <w:rFonts w:ascii="Arial" w:eastAsia="Arial" w:hAnsi="Arial" w:cs="Arial"/>
          <w:sz w:val="24"/>
          <w:szCs w:val="24"/>
        </w:rPr>
        <w:t>P</w:t>
      </w:r>
      <w:r w:rsidR="005B2BFA">
        <w:rPr>
          <w:rFonts w:ascii="Arial" w:eastAsia="Arial" w:hAnsi="Arial" w:cs="Arial"/>
          <w:sz w:val="24"/>
          <w:szCs w:val="24"/>
        </w:rPr>
        <w:t xml:space="preserve"> está disponível para Microsoft Windows, GNU/Linux, Solaris e MacOS X.A sua instalação é bastante prática e fácil bastando descompactar o arquivo e executar o programa chamado "</w:t>
      </w:r>
      <w:r w:rsidR="00F81EE5">
        <w:rPr>
          <w:rFonts w:ascii="Arial" w:eastAsia="Arial" w:hAnsi="Arial" w:cs="Arial"/>
          <w:sz w:val="24"/>
          <w:szCs w:val="24"/>
        </w:rPr>
        <w:t>Xampp</w:t>
      </w:r>
      <w:r w:rsidR="005B2BFA">
        <w:rPr>
          <w:rFonts w:ascii="Arial" w:eastAsia="Arial" w:hAnsi="Arial" w:cs="Arial"/>
          <w:sz w:val="24"/>
          <w:szCs w:val="24"/>
        </w:rPr>
        <w:t xml:space="preserve"> Control Panel".</w:t>
      </w:r>
    </w:p>
    <w:p w14:paraId="73BDA8C9" w14:textId="77777777" w:rsidR="00124F84" w:rsidRDefault="00124F84" w:rsidP="005940B9">
      <w:pPr>
        <w:spacing w:line="360" w:lineRule="auto"/>
        <w:jc w:val="both"/>
        <w:rPr>
          <w:rFonts w:ascii="Arial" w:eastAsia="Arial" w:hAnsi="Arial" w:cs="Arial"/>
          <w:sz w:val="24"/>
          <w:szCs w:val="24"/>
        </w:rPr>
      </w:pPr>
      <w:r>
        <w:rPr>
          <w:rFonts w:ascii="Arial" w:eastAsia="Arial" w:hAnsi="Arial" w:cs="Arial"/>
          <w:sz w:val="24"/>
          <w:szCs w:val="24"/>
        </w:rPr>
        <w:tab/>
        <w:t xml:space="preserve">O </w:t>
      </w:r>
      <w:r w:rsidR="00F81EE5">
        <w:rPr>
          <w:rFonts w:ascii="Arial" w:eastAsia="Arial" w:hAnsi="Arial" w:cs="Arial"/>
          <w:sz w:val="24"/>
          <w:szCs w:val="24"/>
        </w:rPr>
        <w:t>Xampp</w:t>
      </w:r>
      <w:r w:rsidR="0034685F">
        <w:rPr>
          <w:rFonts w:ascii="Arial" w:eastAsia="Arial" w:hAnsi="Arial" w:cs="Arial"/>
          <w:sz w:val="24"/>
          <w:szCs w:val="24"/>
        </w:rPr>
        <w:t>p</w:t>
      </w:r>
      <w:r>
        <w:rPr>
          <w:rFonts w:ascii="Arial" w:eastAsia="Arial" w:hAnsi="Arial" w:cs="Arial"/>
          <w:sz w:val="24"/>
          <w:szCs w:val="24"/>
        </w:rPr>
        <w:t xml:space="preserve"> foi escolhido para fazer parte deste projeto, pois, com ele é possível criar um servidor web em minha própria máquina, sendo assim sem precisar de </w:t>
      </w:r>
      <w:r>
        <w:rPr>
          <w:rFonts w:ascii="Arial" w:eastAsia="Arial" w:hAnsi="Arial" w:cs="Arial"/>
          <w:sz w:val="24"/>
          <w:szCs w:val="24"/>
        </w:rPr>
        <w:lastRenderedPageBreak/>
        <w:t xml:space="preserve">conexão com internet além de ser compatível com o gerenciador de banco de dados que é o PhpMyAdmin que foi explicado anteriormente. Assim como o </w:t>
      </w:r>
      <w:r w:rsidR="00F81EE5">
        <w:rPr>
          <w:rFonts w:ascii="Arial" w:eastAsia="Arial" w:hAnsi="Arial" w:cs="Arial"/>
          <w:sz w:val="24"/>
          <w:szCs w:val="24"/>
        </w:rPr>
        <w:t>Xampp</w:t>
      </w:r>
      <w:r w:rsidR="0034685F">
        <w:rPr>
          <w:rFonts w:ascii="Arial" w:eastAsia="Arial" w:hAnsi="Arial" w:cs="Arial"/>
          <w:sz w:val="24"/>
          <w:szCs w:val="24"/>
        </w:rPr>
        <w:t>p</w:t>
      </w:r>
      <w:r>
        <w:rPr>
          <w:rFonts w:ascii="Arial" w:eastAsia="Arial" w:hAnsi="Arial" w:cs="Arial"/>
          <w:sz w:val="24"/>
          <w:szCs w:val="24"/>
        </w:rPr>
        <w:t xml:space="preserve"> possui suporte as linguagens PHP e banco de dados Mysql.</w:t>
      </w:r>
      <w:r w:rsidR="00C25EFF">
        <w:rPr>
          <w:rFonts w:ascii="Arial" w:eastAsia="Arial" w:hAnsi="Arial" w:cs="Arial"/>
          <w:sz w:val="24"/>
          <w:szCs w:val="24"/>
        </w:rPr>
        <w:t xml:space="preserve"> A figura 4 mostra um exemplo da tela do painel de controle do </w:t>
      </w:r>
      <w:r w:rsidR="00F81EE5">
        <w:rPr>
          <w:rFonts w:ascii="Arial" w:eastAsia="Arial" w:hAnsi="Arial" w:cs="Arial"/>
          <w:sz w:val="24"/>
          <w:szCs w:val="24"/>
        </w:rPr>
        <w:t>Xampp</w:t>
      </w:r>
      <w:r w:rsidR="0034685F">
        <w:rPr>
          <w:rFonts w:ascii="Arial" w:eastAsia="Arial" w:hAnsi="Arial" w:cs="Arial"/>
          <w:sz w:val="24"/>
          <w:szCs w:val="24"/>
        </w:rPr>
        <w:t>p</w:t>
      </w:r>
      <w:r w:rsidR="0016778D">
        <w:rPr>
          <w:rFonts w:ascii="Arial" w:eastAsia="Arial" w:hAnsi="Arial" w:cs="Arial"/>
          <w:sz w:val="24"/>
          <w:szCs w:val="24"/>
        </w:rPr>
        <w:t>.</w:t>
      </w:r>
    </w:p>
    <w:p w14:paraId="4E010D25" w14:textId="77777777" w:rsidR="00124F84" w:rsidRDefault="00124F84" w:rsidP="005940B9">
      <w:pPr>
        <w:spacing w:line="360" w:lineRule="auto"/>
        <w:rPr>
          <w:rFonts w:ascii="Arial" w:hAnsi="Arial" w:cs="Arial"/>
          <w:sz w:val="24"/>
          <w:szCs w:val="24"/>
        </w:rPr>
      </w:pPr>
    </w:p>
    <w:p w14:paraId="19623476" w14:textId="5782509B" w:rsidR="00124F84" w:rsidRDefault="00245598" w:rsidP="005940B9">
      <w:pPr>
        <w:keepNext/>
        <w:spacing w:line="360" w:lineRule="auto"/>
        <w:jc w:val="center"/>
      </w:pPr>
      <w:r>
        <w:rPr>
          <w:noProof/>
        </w:rPr>
        <mc:AlternateContent>
          <mc:Choice Requires="wps">
            <w:drawing>
              <wp:anchor distT="0" distB="0" distL="114300" distR="114300" simplePos="0" relativeHeight="251666432" behindDoc="1" locked="0" layoutInCell="1" allowOverlap="1" wp14:anchorId="40A719E7" wp14:editId="6E51E9C6">
                <wp:simplePos x="0" y="0"/>
                <wp:positionH relativeFrom="column">
                  <wp:posOffset>-13335</wp:posOffset>
                </wp:positionH>
                <wp:positionV relativeFrom="paragraph">
                  <wp:posOffset>-461645</wp:posOffset>
                </wp:positionV>
                <wp:extent cx="5772150" cy="457200"/>
                <wp:effectExtent l="0" t="0" r="0" b="0"/>
                <wp:wrapTight wrapText="bothSides">
                  <wp:wrapPolygon edited="0">
                    <wp:start x="0" y="0"/>
                    <wp:lineTo x="0" y="20700"/>
                    <wp:lineTo x="21529" y="20700"/>
                    <wp:lineTo x="21529" y="0"/>
                    <wp:lineTo x="0" y="0"/>
                  </wp:wrapPolygon>
                </wp:wrapTight>
                <wp:docPr id="931436485" name="Caixa de Texto 931436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72150" cy="457200"/>
                        </a:xfrm>
                        <a:prstGeom prst="rect">
                          <a:avLst/>
                        </a:prstGeom>
                        <a:solidFill>
                          <a:prstClr val="white"/>
                        </a:solidFill>
                        <a:ln>
                          <a:noFill/>
                        </a:ln>
                      </wps:spPr>
                      <wps:txbx>
                        <w:txbxContent>
                          <w:p w14:paraId="6271706B" w14:textId="223B44D4" w:rsidR="008C092C" w:rsidRPr="003A26A1" w:rsidRDefault="008C092C" w:rsidP="00154C33">
                            <w:pPr>
                              <w:pStyle w:val="Legenda"/>
                              <w:rPr>
                                <w:noProof/>
                              </w:rPr>
                            </w:pPr>
                            <w:bookmarkStart w:id="34" w:name="_Toc88996115"/>
                            <w:bookmarkStart w:id="35" w:name="_Toc89413735"/>
                            <w:r>
                              <w:t xml:space="preserve">Figura </w:t>
                            </w:r>
                            <w:r w:rsidR="00955126">
                              <w:fldChar w:fldCharType="begin"/>
                            </w:r>
                            <w:r w:rsidR="00955126">
                              <w:instrText xml:space="preserve"> SEQ Figura \* ARABIC </w:instrText>
                            </w:r>
                            <w:r w:rsidR="00955126">
                              <w:fldChar w:fldCharType="separate"/>
                            </w:r>
                            <w:r w:rsidR="00456ECC">
                              <w:rPr>
                                <w:noProof/>
                              </w:rPr>
                              <w:t>4</w:t>
                            </w:r>
                            <w:r w:rsidR="00955126">
                              <w:rPr>
                                <w:noProof/>
                              </w:rPr>
                              <w:fldChar w:fldCharType="end"/>
                            </w:r>
                            <w:r>
                              <w:t xml:space="preserve"> - </w:t>
                            </w:r>
                            <w:r w:rsidRPr="00A130FD">
                              <w:t xml:space="preserve">Painel </w:t>
                            </w:r>
                            <w:r>
                              <w:t xml:space="preserve">de controle </w:t>
                            </w:r>
                            <w:r w:rsidRPr="00A130FD">
                              <w:t xml:space="preserve">do </w:t>
                            </w:r>
                            <w:r>
                              <w:t>XAMPP</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0A719E7" id="Caixa de Texto 931436485" o:spid="_x0000_s1033" type="#_x0000_t202" style="position:absolute;left:0;text-align:left;margin-left:-1.05pt;margin-top:-36.35pt;width:454.5pt;height:36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" stroked="f">
                <v:textbox inset="0,0,0,0">
                  <w:txbxContent>
                    <w:p w14:paraId="6271706B" w14:textId="223B44D4" w:rsidR="008C092C" w:rsidRPr="003A26A1" w:rsidRDefault="008C092C" w:rsidP="00154C33">
                      <w:pPr>
                        <w:pStyle w:val="Legenda"/>
                        <w:rPr>
                          <w:noProof/>
                        </w:rPr>
                      </w:pPr>
                      <w:bookmarkStart w:id="36" w:name="_Toc88996115"/>
                      <w:bookmarkStart w:id="37" w:name="_Toc89413735"/>
                      <w:r>
                        <w:t xml:space="preserve">Figura </w:t>
                      </w:r>
                      <w:r w:rsidR="00955126">
                        <w:fldChar w:fldCharType="begin"/>
                      </w:r>
                      <w:r w:rsidR="00955126">
                        <w:instrText xml:space="preserve"> SEQ Figura \* ARABIC </w:instrText>
                      </w:r>
                      <w:r w:rsidR="00955126">
                        <w:fldChar w:fldCharType="separate"/>
                      </w:r>
                      <w:r w:rsidR="00456ECC">
                        <w:rPr>
                          <w:noProof/>
                        </w:rPr>
                        <w:t>4</w:t>
                      </w:r>
                      <w:r w:rsidR="00955126">
                        <w:rPr>
                          <w:noProof/>
                        </w:rPr>
                        <w:fldChar w:fldCharType="end"/>
                      </w:r>
                      <w:r>
                        <w:t xml:space="preserve"> - </w:t>
                      </w:r>
                      <w:r w:rsidRPr="00A130FD">
                        <w:t xml:space="preserve">Painel </w:t>
                      </w:r>
                      <w:r>
                        <w:t xml:space="preserve">de controle </w:t>
                      </w:r>
                      <w:r w:rsidRPr="00A130FD">
                        <w:t xml:space="preserve">do </w:t>
                      </w:r>
                      <w:r>
                        <w:t>XAMPP</w:t>
                      </w:r>
                      <w:bookmarkEnd w:id="36"/>
                      <w:bookmarkEnd w:id="37"/>
                    </w:p>
                  </w:txbxContent>
                </v:textbox>
                <w10:wrap type="tight"/>
              </v:shape>
            </w:pict>
          </mc:Fallback>
        </mc:AlternateContent>
      </w:r>
      <w:r w:rsidR="00124F84">
        <w:rPr>
          <w:noProof/>
          <w:lang w:eastAsia="pt-BR"/>
        </w:rPr>
        <w:drawing>
          <wp:anchor distT="0" distB="0" distL="114300" distR="114300" simplePos="0" relativeHeight="251649536" behindDoc="1" locked="0" layoutInCell="1" allowOverlap="1" wp14:anchorId="65998915" wp14:editId="4E2CE67C">
            <wp:simplePos x="0" y="0"/>
            <wp:positionH relativeFrom="column">
              <wp:posOffset>-13335</wp:posOffset>
            </wp:positionH>
            <wp:positionV relativeFrom="paragraph">
              <wp:posOffset>-4445</wp:posOffset>
            </wp:positionV>
            <wp:extent cx="5772150" cy="2743200"/>
            <wp:effectExtent l="0" t="0" r="0" b="0"/>
            <wp:wrapTight wrapText="bothSides">
              <wp:wrapPolygon edited="0">
                <wp:start x="0" y="0"/>
                <wp:lineTo x="0" y="21450"/>
                <wp:lineTo x="21529" y="21450"/>
                <wp:lineTo x="21529" y="0"/>
                <wp:lineTo x="0" y="0"/>
              </wp:wrapPolygon>
            </wp:wrapTight>
            <wp:docPr id="931436511" name="Imagem 931436511"/>
            <wp:cNvGraphicFramePr/>
            <a:graphic xmlns:a="http://schemas.openxmlformats.org/drawingml/2006/main">
              <a:graphicData uri="http://schemas.openxmlformats.org/drawingml/2006/picture">
                <pic:pic xmlns:pic="http://schemas.openxmlformats.org/drawingml/2006/picture">
                  <pic:nvPicPr>
                    <pic:cNvPr id="931436511" name="Imagem 93143651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72150" cy="2743200"/>
                    </a:xfrm>
                    <a:prstGeom prst="rect">
                      <a:avLst/>
                    </a:prstGeom>
                  </pic:spPr>
                </pic:pic>
              </a:graphicData>
            </a:graphic>
          </wp:anchor>
        </w:drawing>
      </w:r>
    </w:p>
    <w:p w14:paraId="67835B8C" w14:textId="77777777" w:rsidR="00124F84" w:rsidRPr="00124F84" w:rsidRDefault="00124F84" w:rsidP="00154C33">
      <w:pPr>
        <w:pStyle w:val="Legenda"/>
      </w:pPr>
      <w:r w:rsidRPr="00457DF7">
        <w:rPr>
          <w:noProof/>
        </w:rPr>
        <w:t xml:space="preserve">Fonte: Google imagens (Acesso em </w:t>
      </w:r>
      <w:r>
        <w:rPr>
          <w:noProof/>
        </w:rPr>
        <w:t>2</w:t>
      </w:r>
      <w:r w:rsidRPr="00457DF7">
        <w:rPr>
          <w:noProof/>
        </w:rPr>
        <w:t>.</w:t>
      </w:r>
      <w:r>
        <w:rPr>
          <w:noProof/>
        </w:rPr>
        <w:t>agosto</w:t>
      </w:r>
      <w:r w:rsidRPr="00457DF7">
        <w:rPr>
          <w:noProof/>
        </w:rPr>
        <w:t>.2021)</w:t>
      </w:r>
    </w:p>
    <w:p w14:paraId="355BEB0B" w14:textId="77777777" w:rsidR="00673E7B" w:rsidRPr="00673E7B" w:rsidRDefault="00673E7B" w:rsidP="005940B9">
      <w:pPr>
        <w:rPr>
          <w:rFonts w:ascii="Arial" w:hAnsi="Arial" w:cs="Arial"/>
          <w:sz w:val="24"/>
          <w:szCs w:val="24"/>
        </w:rPr>
      </w:pPr>
    </w:p>
    <w:p w14:paraId="2254CF07" w14:textId="77777777" w:rsidR="00673E7B" w:rsidRPr="00806670" w:rsidRDefault="00673E7B" w:rsidP="00806670">
      <w:pPr>
        <w:pStyle w:val="Ttulo2"/>
        <w:rPr>
          <w:b w:val="0"/>
          <w:bCs w:val="0"/>
          <w:color w:val="auto"/>
          <w:highlight w:val="red"/>
        </w:rPr>
      </w:pPr>
    </w:p>
    <w:p w14:paraId="2A9704B4" w14:textId="77777777" w:rsidR="00B5338F" w:rsidRPr="00C763B7" w:rsidRDefault="00C763B7" w:rsidP="00806670">
      <w:pPr>
        <w:pStyle w:val="Ttulo2"/>
        <w:rPr>
          <w:rFonts w:ascii="Arial" w:hAnsi="Arial" w:cs="Arial"/>
          <w:color w:val="auto"/>
          <w:sz w:val="24"/>
          <w:szCs w:val="24"/>
        </w:rPr>
      </w:pPr>
      <w:bookmarkStart w:id="38" w:name="_Toc89413827"/>
      <w:r w:rsidRPr="00C763B7">
        <w:rPr>
          <w:rFonts w:ascii="Arial" w:hAnsi="Arial" w:cs="Arial"/>
          <w:color w:val="auto"/>
          <w:sz w:val="24"/>
          <w:szCs w:val="24"/>
        </w:rPr>
        <w:t>2</w:t>
      </w:r>
      <w:r w:rsidR="00B5338F" w:rsidRPr="00C763B7">
        <w:rPr>
          <w:rFonts w:ascii="Arial" w:hAnsi="Arial" w:cs="Arial"/>
          <w:color w:val="auto"/>
          <w:sz w:val="24"/>
          <w:szCs w:val="24"/>
        </w:rPr>
        <w:t>.</w:t>
      </w:r>
      <w:r w:rsidRPr="00C763B7">
        <w:rPr>
          <w:rFonts w:ascii="Arial" w:hAnsi="Arial" w:cs="Arial"/>
          <w:color w:val="auto"/>
          <w:sz w:val="24"/>
          <w:szCs w:val="24"/>
        </w:rPr>
        <w:t>6</w:t>
      </w:r>
      <w:r w:rsidR="00B5338F" w:rsidRPr="00C763B7">
        <w:rPr>
          <w:rFonts w:ascii="Arial" w:hAnsi="Arial" w:cs="Arial"/>
          <w:color w:val="auto"/>
          <w:sz w:val="24"/>
          <w:szCs w:val="24"/>
        </w:rPr>
        <w:t xml:space="preserve"> J</w:t>
      </w:r>
      <w:r w:rsidR="00806670" w:rsidRPr="00C763B7">
        <w:rPr>
          <w:rFonts w:ascii="Arial" w:hAnsi="Arial" w:cs="Arial"/>
          <w:color w:val="auto"/>
          <w:sz w:val="24"/>
          <w:szCs w:val="24"/>
        </w:rPr>
        <w:t>ava</w:t>
      </w:r>
      <w:r w:rsidRPr="00C763B7">
        <w:rPr>
          <w:rFonts w:ascii="Arial" w:hAnsi="Arial" w:cs="Arial"/>
          <w:color w:val="auto"/>
          <w:sz w:val="24"/>
          <w:szCs w:val="24"/>
        </w:rPr>
        <w:t>S</w:t>
      </w:r>
      <w:r w:rsidR="00806670" w:rsidRPr="00C763B7">
        <w:rPr>
          <w:rFonts w:ascii="Arial" w:hAnsi="Arial" w:cs="Arial"/>
          <w:color w:val="auto"/>
          <w:sz w:val="24"/>
          <w:szCs w:val="24"/>
        </w:rPr>
        <w:t>cript</w:t>
      </w:r>
      <w:bookmarkEnd w:id="38"/>
    </w:p>
    <w:p w14:paraId="7E9C39F7" w14:textId="77777777" w:rsidR="00EF26D3" w:rsidRDefault="00EF26D3" w:rsidP="005940B9">
      <w:pPr>
        <w:spacing w:line="360" w:lineRule="auto"/>
        <w:rPr>
          <w:rFonts w:ascii="Arial" w:hAnsi="Arial" w:cs="Arial"/>
          <w:sz w:val="24"/>
          <w:szCs w:val="24"/>
        </w:rPr>
      </w:pPr>
    </w:p>
    <w:p w14:paraId="4A68AAFF" w14:textId="77777777" w:rsidR="008F5217" w:rsidRDefault="00EF26D3" w:rsidP="005940B9">
      <w:pPr>
        <w:spacing w:line="360" w:lineRule="auto"/>
        <w:jc w:val="both"/>
        <w:rPr>
          <w:rFonts w:ascii="Arial" w:eastAsia="Arial" w:hAnsi="Arial" w:cs="Arial"/>
          <w:color w:val="222222"/>
          <w:sz w:val="24"/>
          <w:szCs w:val="24"/>
        </w:rPr>
      </w:pPr>
      <w:r>
        <w:rPr>
          <w:rFonts w:ascii="Arial" w:hAnsi="Arial" w:cs="Arial"/>
          <w:sz w:val="24"/>
          <w:szCs w:val="24"/>
        </w:rPr>
        <w:tab/>
      </w:r>
      <w:r w:rsidR="005F327C">
        <w:rPr>
          <w:rFonts w:ascii="Arial" w:hAnsi="Arial" w:cs="Arial"/>
          <w:color w:val="222222"/>
          <w:sz w:val="24"/>
          <w:szCs w:val="24"/>
        </w:rPr>
        <w:t>É uma linguagem de programação de alto nível que foi desenvolvida na década de 90, passou por várias mudanças durante os anos e hoje em dia é possível utilizar esta linguagem não somente para criação de aplicativos Desktop, mas como mobile e aplicações Web e navegadores.</w:t>
      </w:r>
      <w:r w:rsidR="00C734A8">
        <w:rPr>
          <w:rFonts w:ascii="Arial" w:hAnsi="Arial" w:cs="Arial"/>
          <w:color w:val="222222"/>
          <w:sz w:val="24"/>
          <w:szCs w:val="24"/>
        </w:rPr>
        <w:t>(</w:t>
      </w:r>
      <w:r w:rsidR="00C734A8" w:rsidRPr="00C734A8">
        <w:rPr>
          <w:rFonts w:ascii="Arial" w:hAnsi="Arial" w:cs="Arial"/>
          <w:sz w:val="24"/>
          <w:szCs w:val="24"/>
        </w:rPr>
        <w:t>MORRISON,2009</w:t>
      </w:r>
      <w:r w:rsidR="00C734A8">
        <w:rPr>
          <w:rFonts w:ascii="Arial" w:hAnsi="Arial" w:cs="Arial"/>
          <w:color w:val="222222"/>
          <w:sz w:val="24"/>
          <w:szCs w:val="24"/>
        </w:rPr>
        <w:t>).</w:t>
      </w:r>
      <w:r w:rsidR="005F327C">
        <w:rPr>
          <w:rFonts w:ascii="Calibri" w:hAnsi="Calibri" w:cs="Calibri"/>
        </w:rPr>
        <w:br/>
      </w:r>
      <w:r w:rsidR="005F327C">
        <w:rPr>
          <w:rFonts w:ascii="Calibri" w:hAnsi="Calibri" w:cs="Calibri"/>
        </w:rPr>
        <w:tab/>
      </w:r>
      <w:r w:rsidR="005F327C">
        <w:rPr>
          <w:rFonts w:ascii="Arial" w:hAnsi="Arial" w:cs="Arial"/>
          <w:color w:val="222222"/>
          <w:sz w:val="24"/>
          <w:szCs w:val="24"/>
        </w:rPr>
        <w:t>O Javascript permite aos desenvolvedores implementar diversas aplicações complexas em uma página web, como animações, mapas e até mesmo gráficos, o próprio facebook utiliza esta linguagem de programação.</w:t>
      </w:r>
      <w:r w:rsidR="005F327C">
        <w:rPr>
          <w:rFonts w:ascii="Calibri" w:hAnsi="Calibri" w:cs="Calibri"/>
        </w:rPr>
        <w:br/>
      </w:r>
      <w:r w:rsidR="005F327C">
        <w:rPr>
          <w:rFonts w:ascii="Calibri" w:hAnsi="Calibri" w:cs="Calibri"/>
        </w:rPr>
        <w:tab/>
      </w:r>
      <w:r w:rsidR="005F327C">
        <w:rPr>
          <w:rFonts w:ascii="Arial" w:hAnsi="Arial" w:cs="Arial"/>
          <w:color w:val="222222"/>
          <w:sz w:val="24"/>
          <w:szCs w:val="24"/>
        </w:rPr>
        <w:t xml:space="preserve">É importante ressaltar que o Javascript junto com HTML e CSS torna-se uma </w:t>
      </w:r>
      <w:r w:rsidR="005F327C">
        <w:rPr>
          <w:rFonts w:ascii="Arial" w:hAnsi="Arial" w:cs="Arial"/>
          <w:color w:val="222222"/>
          <w:sz w:val="24"/>
          <w:szCs w:val="24"/>
        </w:rPr>
        <w:lastRenderedPageBreak/>
        <w:t>grande equipe quando estamos falando sobre desenvolvimento web e front-end.o JS permite que os usuários interajam com uma página web e isso pode incluir diversos exemplo como: mostrar e esconder informações ao pressionar um determinado botão, realizar uma animação e etc.</w:t>
      </w:r>
      <w:r w:rsidR="005F327C">
        <w:rPr>
          <w:rFonts w:ascii="Calibri" w:hAnsi="Calibri" w:cs="Calibri"/>
        </w:rPr>
        <w:br/>
      </w:r>
      <w:r w:rsidR="005F327C">
        <w:rPr>
          <w:rFonts w:ascii="Arial" w:hAnsi="Arial" w:cs="Arial"/>
          <w:color w:val="222222"/>
          <w:sz w:val="24"/>
          <w:szCs w:val="24"/>
        </w:rPr>
        <w:t xml:space="preserve"> </w:t>
      </w:r>
      <w:r w:rsidR="005F327C">
        <w:rPr>
          <w:rFonts w:ascii="Calibri" w:hAnsi="Calibri" w:cs="Calibri"/>
        </w:rPr>
        <w:tab/>
      </w:r>
      <w:r w:rsidR="005F327C">
        <w:rPr>
          <w:rFonts w:ascii="Arial" w:hAnsi="Arial" w:cs="Arial"/>
          <w:color w:val="222222"/>
          <w:sz w:val="24"/>
          <w:szCs w:val="24"/>
        </w:rPr>
        <w:t>Sendo assim o Javascript fez parte deste projeto pela sua funcionalidade com páginas web, interação com o banco de dados e query assim como a interação com componentes de html e CSS.</w:t>
      </w:r>
      <w:r w:rsidR="008F5217">
        <w:rPr>
          <w:rFonts w:ascii="Arial" w:hAnsi="Arial" w:cs="Arial"/>
          <w:color w:val="222222"/>
          <w:sz w:val="24"/>
          <w:szCs w:val="24"/>
        </w:rPr>
        <w:t xml:space="preserve"> </w:t>
      </w:r>
      <w:r w:rsidR="008F5217" w:rsidRPr="7D69B5DD">
        <w:rPr>
          <w:rFonts w:ascii="Arial" w:eastAsia="Arial" w:hAnsi="Arial" w:cs="Arial"/>
          <w:color w:val="222222"/>
          <w:sz w:val="24"/>
          <w:szCs w:val="24"/>
        </w:rPr>
        <w:t>A</w:t>
      </w:r>
      <w:r w:rsidR="003F629C">
        <w:rPr>
          <w:rFonts w:ascii="Arial" w:eastAsia="Arial" w:hAnsi="Arial" w:cs="Arial"/>
          <w:color w:val="222222"/>
          <w:sz w:val="24"/>
          <w:szCs w:val="24"/>
        </w:rPr>
        <w:t xml:space="preserve"> figura 5 apresenta um trecho de código desenvolvido em javaScript</w:t>
      </w:r>
      <w:r w:rsidR="008F5217" w:rsidRPr="7D69B5DD">
        <w:rPr>
          <w:rFonts w:ascii="Arial" w:eastAsia="Arial" w:hAnsi="Arial" w:cs="Arial"/>
          <w:color w:val="222222"/>
          <w:sz w:val="24"/>
          <w:szCs w:val="24"/>
        </w:rPr>
        <w:t>, responsável pelo editor web onde o aluno poderá desenvolver uma página HTML e verificar o resultado em tempo real.</w:t>
      </w:r>
    </w:p>
    <w:p w14:paraId="2C74D2A1" w14:textId="77777777" w:rsidR="00C73EDC" w:rsidRDefault="00A0544F" w:rsidP="005940B9">
      <w:pPr>
        <w:spacing w:line="360" w:lineRule="auto"/>
        <w:jc w:val="both"/>
        <w:rPr>
          <w:rFonts w:ascii="Arial" w:eastAsia="Arial" w:hAnsi="Arial" w:cs="Arial"/>
          <w:color w:val="222222"/>
          <w:sz w:val="24"/>
          <w:szCs w:val="24"/>
        </w:rPr>
      </w:pPr>
      <w:r>
        <w:rPr>
          <w:noProof/>
          <w:lang w:eastAsia="pt-BR"/>
        </w:rPr>
        <w:drawing>
          <wp:anchor distT="0" distB="0" distL="114300" distR="114300" simplePos="0" relativeHeight="251643392" behindDoc="1" locked="0" layoutInCell="1" allowOverlap="1" wp14:anchorId="2B93068E" wp14:editId="426F3174">
            <wp:simplePos x="0" y="0"/>
            <wp:positionH relativeFrom="margin">
              <wp:align>right</wp:align>
            </wp:positionH>
            <wp:positionV relativeFrom="paragraph">
              <wp:posOffset>975995</wp:posOffset>
            </wp:positionV>
            <wp:extent cx="5762625" cy="1228725"/>
            <wp:effectExtent l="0" t="0" r="9525" b="9525"/>
            <wp:wrapTight wrapText="bothSides">
              <wp:wrapPolygon edited="0">
                <wp:start x="0" y="0"/>
                <wp:lineTo x="0" y="21433"/>
                <wp:lineTo x="21564" y="21433"/>
                <wp:lineTo x="21564" y="0"/>
                <wp:lineTo x="0" y="0"/>
              </wp:wrapPolygon>
            </wp:wrapTight>
            <wp:docPr id="1016428557" name="Imagem 1016428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2625" cy="1228725"/>
                    </a:xfrm>
                    <a:prstGeom prst="rect">
                      <a:avLst/>
                    </a:prstGeom>
                  </pic:spPr>
                </pic:pic>
              </a:graphicData>
            </a:graphic>
          </wp:anchor>
        </w:drawing>
      </w:r>
    </w:p>
    <w:p w14:paraId="18C123BC" w14:textId="77777777" w:rsidR="00A0544F" w:rsidRDefault="00A0544F" w:rsidP="005940B9">
      <w:pPr>
        <w:autoSpaceDE w:val="0"/>
        <w:autoSpaceDN w:val="0"/>
        <w:adjustRightInd w:val="0"/>
        <w:spacing w:after="0" w:line="360" w:lineRule="auto"/>
        <w:contextualSpacing/>
        <w:jc w:val="both"/>
        <w:rPr>
          <w:rFonts w:ascii="Arial" w:hAnsi="Arial" w:cs="Arial"/>
          <w:sz w:val="24"/>
          <w:szCs w:val="24"/>
        </w:rPr>
      </w:pPr>
    </w:p>
    <w:p w14:paraId="4484B472" w14:textId="7FB299AA" w:rsidR="00164C17" w:rsidRPr="005245E2" w:rsidRDefault="00245598" w:rsidP="005940B9">
      <w:pPr>
        <w:autoSpaceDE w:val="0"/>
        <w:autoSpaceDN w:val="0"/>
        <w:adjustRightInd w:val="0"/>
        <w:spacing w:after="0" w:line="360" w:lineRule="auto"/>
        <w:contextualSpacing/>
        <w:jc w:val="both"/>
        <w:rPr>
          <w:rFonts w:ascii="Arial" w:hAnsi="Arial" w:cs="Arial"/>
          <w:sz w:val="24"/>
          <w:szCs w:val="24"/>
        </w:rPr>
      </w:pPr>
      <w:r>
        <w:rPr>
          <w:noProof/>
        </w:rPr>
        <mc:AlternateContent>
          <mc:Choice Requires="wps">
            <w:drawing>
              <wp:anchor distT="0" distB="0" distL="114300" distR="114300" simplePos="0" relativeHeight="251655168" behindDoc="0" locked="0" layoutInCell="1" allowOverlap="1" wp14:anchorId="3EC90E00" wp14:editId="30A33199">
                <wp:simplePos x="0" y="0"/>
                <wp:positionH relativeFrom="margin">
                  <wp:posOffset>-6985</wp:posOffset>
                </wp:positionH>
                <wp:positionV relativeFrom="paragraph">
                  <wp:posOffset>1898015</wp:posOffset>
                </wp:positionV>
                <wp:extent cx="5762625" cy="262890"/>
                <wp:effectExtent l="0" t="0" r="0" b="0"/>
                <wp:wrapTight wrapText="bothSides">
                  <wp:wrapPolygon edited="0">
                    <wp:start x="0" y="0"/>
                    <wp:lineTo x="0" y="20348"/>
                    <wp:lineTo x="21564" y="20348"/>
                    <wp:lineTo x="21564" y="0"/>
                    <wp:lineTo x="0" y="0"/>
                  </wp:wrapPolygon>
                </wp:wrapTight>
                <wp:docPr id="2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262890"/>
                        </a:xfrm>
                        <a:prstGeom prst="rect">
                          <a:avLst/>
                        </a:prstGeom>
                        <a:solidFill>
                          <a:srgbClr val="FFFFFF"/>
                        </a:solidFill>
                        <a:ln>
                          <a:noFill/>
                        </a:ln>
                      </wps:spPr>
                      <wps:txbx>
                        <w:txbxContent>
                          <w:p w14:paraId="5C5CFA79" w14:textId="77777777" w:rsidR="008C092C" w:rsidRPr="002B1AC9" w:rsidRDefault="008C092C" w:rsidP="00154C33">
                            <w:pPr>
                              <w:pStyle w:val="Legenda"/>
                              <w:rPr>
                                <w:noProof/>
                              </w:rPr>
                            </w:pPr>
                            <w:r>
                              <w:rPr>
                                <w:noProof/>
                              </w:rPr>
                              <w:t>Fonte - Autor</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EC90E00" id="Text Box 5" o:spid="_x0000_s1034" type="#_x0000_t202" style="position:absolute;left:0;text-align:left;margin-left:-.55pt;margin-top:149.45pt;width:453.75pt;height:20.7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" stroked="f">
                <v:textbox style="mso-fit-shape-to-text:t" inset="0,0,0,0">
                  <w:txbxContent>
                    <w:p w14:paraId="5C5CFA79" w14:textId="77777777" w:rsidR="008C092C" w:rsidRPr="002B1AC9" w:rsidRDefault="008C092C" w:rsidP="00154C33">
                      <w:pPr>
                        <w:pStyle w:val="Legenda"/>
                        <w:rPr>
                          <w:noProof/>
                        </w:rPr>
                      </w:pPr>
                      <w:r>
                        <w:rPr>
                          <w:noProof/>
                        </w:rPr>
                        <w:t>Fonte - Autor</w:t>
                      </w:r>
                    </w:p>
                  </w:txbxContent>
                </v:textbox>
                <w10:wrap type="tight" anchorx="margin"/>
              </v:shape>
            </w:pict>
          </mc:Fallback>
        </mc:AlternateContent>
      </w:r>
      <w:r>
        <w:rPr>
          <w:noProof/>
        </w:rPr>
        <mc:AlternateContent>
          <mc:Choice Requires="wps">
            <w:drawing>
              <wp:anchor distT="0" distB="0" distL="114300" distR="114300" simplePos="0" relativeHeight="251667456" behindDoc="1" locked="0" layoutInCell="1" allowOverlap="1" wp14:anchorId="422AEE31" wp14:editId="303D37ED">
                <wp:simplePos x="0" y="0"/>
                <wp:positionH relativeFrom="column">
                  <wp:posOffset>-4445</wp:posOffset>
                </wp:positionH>
                <wp:positionV relativeFrom="paragraph">
                  <wp:posOffset>-193040</wp:posOffset>
                </wp:positionV>
                <wp:extent cx="5762625" cy="457200"/>
                <wp:effectExtent l="0" t="0" r="0" b="0"/>
                <wp:wrapTight wrapText="bothSides">
                  <wp:wrapPolygon edited="0">
                    <wp:start x="0" y="0"/>
                    <wp:lineTo x="0" y="20700"/>
                    <wp:lineTo x="21564" y="20700"/>
                    <wp:lineTo x="21564" y="0"/>
                    <wp:lineTo x="0" y="0"/>
                  </wp:wrapPolygon>
                </wp:wrapTight>
                <wp:docPr id="931436486" name="Caixa de Texto 931436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2625" cy="457200"/>
                        </a:xfrm>
                        <a:prstGeom prst="rect">
                          <a:avLst/>
                        </a:prstGeom>
                        <a:solidFill>
                          <a:prstClr val="white"/>
                        </a:solidFill>
                        <a:ln>
                          <a:noFill/>
                        </a:ln>
                      </wps:spPr>
                      <wps:txbx>
                        <w:txbxContent>
                          <w:p w14:paraId="402986CC" w14:textId="127F47D1" w:rsidR="008C092C" w:rsidRPr="00746A24" w:rsidRDefault="008C092C" w:rsidP="00154C33">
                            <w:pPr>
                              <w:pStyle w:val="Legenda"/>
                              <w:rPr>
                                <w:noProof/>
                              </w:rPr>
                            </w:pPr>
                            <w:bookmarkStart w:id="39" w:name="_Toc88996116"/>
                            <w:bookmarkStart w:id="40" w:name="_Toc89413736"/>
                            <w:r>
                              <w:t xml:space="preserve">Figura </w:t>
                            </w:r>
                            <w:r w:rsidR="00955126">
                              <w:fldChar w:fldCharType="begin"/>
                            </w:r>
                            <w:r w:rsidR="00955126">
                              <w:instrText xml:space="preserve"> SEQ Figura \* ARABIC </w:instrText>
                            </w:r>
                            <w:r w:rsidR="00955126">
                              <w:fldChar w:fldCharType="separate"/>
                            </w:r>
                            <w:r w:rsidR="00456ECC">
                              <w:rPr>
                                <w:noProof/>
                              </w:rPr>
                              <w:t>5</w:t>
                            </w:r>
                            <w:r w:rsidR="00955126">
                              <w:rPr>
                                <w:noProof/>
                              </w:rPr>
                              <w:fldChar w:fldCharType="end"/>
                            </w:r>
                            <w:r>
                              <w:t xml:space="preserve"> – Tela desenvolvida em Javascript</w:t>
                            </w:r>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22AEE31" id="Caixa de Texto 931436486" o:spid="_x0000_s1035" type="#_x0000_t202" style="position:absolute;left:0;text-align:left;margin-left:-.35pt;margin-top:-15.2pt;width:453.75pt;height:36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" stroked="f">
                <v:textbox inset="0,0,0,0">
                  <w:txbxContent>
                    <w:p w14:paraId="402986CC" w14:textId="127F47D1" w:rsidR="008C092C" w:rsidRPr="00746A24" w:rsidRDefault="008C092C" w:rsidP="00154C33">
                      <w:pPr>
                        <w:pStyle w:val="Legenda"/>
                        <w:rPr>
                          <w:noProof/>
                        </w:rPr>
                      </w:pPr>
                      <w:bookmarkStart w:id="41" w:name="_Toc88996116"/>
                      <w:bookmarkStart w:id="42" w:name="_Toc89413736"/>
                      <w:r>
                        <w:t xml:space="preserve">Figura </w:t>
                      </w:r>
                      <w:r w:rsidR="00955126">
                        <w:fldChar w:fldCharType="begin"/>
                      </w:r>
                      <w:r w:rsidR="00955126">
                        <w:instrText xml:space="preserve"> SEQ Figura \* ARABIC </w:instrText>
                      </w:r>
                      <w:r w:rsidR="00955126">
                        <w:fldChar w:fldCharType="separate"/>
                      </w:r>
                      <w:r w:rsidR="00456ECC">
                        <w:rPr>
                          <w:noProof/>
                        </w:rPr>
                        <w:t>5</w:t>
                      </w:r>
                      <w:r w:rsidR="00955126">
                        <w:rPr>
                          <w:noProof/>
                        </w:rPr>
                        <w:fldChar w:fldCharType="end"/>
                      </w:r>
                      <w:r>
                        <w:t xml:space="preserve"> – Tela desenvolvida em Javascript</w:t>
                      </w:r>
                      <w:bookmarkEnd w:id="41"/>
                      <w:bookmarkEnd w:id="42"/>
                    </w:p>
                  </w:txbxContent>
                </v:textbox>
                <w10:wrap type="tight"/>
              </v:shape>
            </w:pict>
          </mc:Fallback>
        </mc:AlternateContent>
      </w:r>
    </w:p>
    <w:p w14:paraId="320B4864" w14:textId="77777777" w:rsidR="00D9674F" w:rsidRPr="006A2988" w:rsidRDefault="00C763B7" w:rsidP="0079221C">
      <w:pPr>
        <w:pStyle w:val="Ttulo2"/>
        <w:rPr>
          <w:rFonts w:ascii="Arial" w:hAnsi="Arial" w:cs="Arial"/>
          <w:color w:val="auto"/>
          <w:sz w:val="24"/>
          <w:szCs w:val="24"/>
        </w:rPr>
      </w:pPr>
      <w:bookmarkStart w:id="43" w:name="_Toc89413828"/>
      <w:r w:rsidRPr="006A2988">
        <w:rPr>
          <w:rFonts w:ascii="Arial" w:hAnsi="Arial" w:cs="Arial"/>
          <w:color w:val="auto"/>
          <w:sz w:val="24"/>
          <w:szCs w:val="24"/>
        </w:rPr>
        <w:t>2</w:t>
      </w:r>
      <w:r w:rsidR="008F5217" w:rsidRPr="006A2988">
        <w:rPr>
          <w:rFonts w:ascii="Arial" w:hAnsi="Arial" w:cs="Arial"/>
          <w:color w:val="auto"/>
          <w:sz w:val="24"/>
          <w:szCs w:val="24"/>
        </w:rPr>
        <w:t>.</w:t>
      </w:r>
      <w:r w:rsidRPr="006A2988">
        <w:rPr>
          <w:rFonts w:ascii="Arial" w:hAnsi="Arial" w:cs="Arial"/>
          <w:color w:val="auto"/>
          <w:sz w:val="24"/>
          <w:szCs w:val="24"/>
        </w:rPr>
        <w:t>7</w:t>
      </w:r>
      <w:r w:rsidR="002E1E08" w:rsidRPr="006A2988">
        <w:rPr>
          <w:rFonts w:ascii="Arial" w:hAnsi="Arial" w:cs="Arial"/>
          <w:color w:val="auto"/>
          <w:sz w:val="24"/>
          <w:szCs w:val="24"/>
        </w:rPr>
        <w:t xml:space="preserve"> O</w:t>
      </w:r>
      <w:r w:rsidR="008F5217" w:rsidRPr="006A2988">
        <w:rPr>
          <w:rFonts w:ascii="Arial" w:hAnsi="Arial" w:cs="Arial"/>
          <w:color w:val="auto"/>
          <w:sz w:val="24"/>
          <w:szCs w:val="24"/>
        </w:rPr>
        <w:t xml:space="preserve"> </w:t>
      </w:r>
      <w:r w:rsidR="00334F69" w:rsidRPr="006A2988">
        <w:rPr>
          <w:rFonts w:ascii="Arial" w:hAnsi="Arial" w:cs="Arial"/>
          <w:color w:val="auto"/>
          <w:sz w:val="24"/>
          <w:szCs w:val="24"/>
        </w:rPr>
        <w:t>PHP</w:t>
      </w:r>
      <w:bookmarkEnd w:id="43"/>
    </w:p>
    <w:p w14:paraId="75E4E909" w14:textId="77777777" w:rsidR="00334F69" w:rsidRDefault="00334F69" w:rsidP="005940B9">
      <w:pPr>
        <w:autoSpaceDE w:val="0"/>
        <w:autoSpaceDN w:val="0"/>
        <w:adjustRightInd w:val="0"/>
        <w:spacing w:after="0" w:line="360" w:lineRule="auto"/>
        <w:contextualSpacing/>
        <w:jc w:val="both"/>
        <w:rPr>
          <w:rFonts w:ascii="Arial" w:hAnsi="Arial" w:cs="Arial"/>
          <w:sz w:val="24"/>
          <w:szCs w:val="24"/>
        </w:rPr>
      </w:pPr>
    </w:p>
    <w:p w14:paraId="69CCEDC3" w14:textId="77777777" w:rsidR="00334F69" w:rsidRDefault="00334F69" w:rsidP="00C70E3F">
      <w:pPr>
        <w:autoSpaceDE w:val="0"/>
        <w:autoSpaceDN w:val="0"/>
        <w:adjustRightInd w:val="0"/>
        <w:spacing w:line="360" w:lineRule="auto"/>
        <w:jc w:val="both"/>
        <w:rPr>
          <w:rFonts w:ascii="Arial" w:hAnsi="Arial" w:cs="Arial"/>
          <w:color w:val="000000"/>
          <w:sz w:val="24"/>
          <w:szCs w:val="24"/>
        </w:rPr>
      </w:pPr>
      <w:r>
        <w:rPr>
          <w:rFonts w:ascii="Arial" w:hAnsi="Arial" w:cs="Arial"/>
          <w:sz w:val="24"/>
          <w:szCs w:val="24"/>
        </w:rPr>
        <w:tab/>
      </w:r>
      <w:r>
        <w:rPr>
          <w:rFonts w:ascii="Arial" w:hAnsi="Arial" w:cs="Arial"/>
          <w:color w:val="000000"/>
          <w:sz w:val="24"/>
          <w:szCs w:val="24"/>
        </w:rPr>
        <w:t xml:space="preserve">O PHP(Hypertext Preprocessor) é uma linguagem de programação adequada para o desenvolvimento web e pode trabalhar em conjunto com o HTML. Esta linguagem é aberta sendo assim não tem nenhum custo adicional para trabalhar com ela.O PHP foi criado na década de 90 por um programador canadense chamado  Rasmus Lerdorf. Assim como o Javascript </w:t>
      </w:r>
      <w:r w:rsidR="00C70E3F">
        <w:rPr>
          <w:rFonts w:ascii="Arial" w:hAnsi="Arial" w:cs="Arial"/>
          <w:color w:val="000000"/>
          <w:sz w:val="24"/>
          <w:szCs w:val="24"/>
        </w:rPr>
        <w:t>o</w:t>
      </w:r>
      <w:r>
        <w:rPr>
          <w:rFonts w:ascii="Arial" w:hAnsi="Arial" w:cs="Arial"/>
          <w:color w:val="000000"/>
          <w:sz w:val="24"/>
          <w:szCs w:val="24"/>
        </w:rPr>
        <w:t xml:space="preserve"> PHP também é classificado como um uma linguagem de scripts, ou seja, um conjunto de instruções via código que tem a função principal de automatizar as tarefas.</w:t>
      </w:r>
      <w:r>
        <w:rPr>
          <w:rFonts w:ascii="Arial" w:hAnsi="Arial" w:cs="Arial"/>
          <w:sz w:val="24"/>
          <w:szCs w:val="24"/>
        </w:rPr>
        <w:t xml:space="preserve"> </w:t>
      </w:r>
      <w:r>
        <w:rPr>
          <w:rFonts w:ascii="Arial" w:hAnsi="Arial" w:cs="Arial"/>
          <w:color w:val="000000"/>
          <w:sz w:val="24"/>
          <w:szCs w:val="24"/>
        </w:rPr>
        <w:t xml:space="preserve">Essa linguagem é conhecida no mundo todo, é bem fácil de ser aprendida e manuseada além de possuir compatibilidade com vários sistemas operacionais. Possui aplicação em desenvolvimento de webSites que </w:t>
      </w:r>
      <w:r>
        <w:rPr>
          <w:rFonts w:ascii="Arial" w:hAnsi="Arial" w:cs="Arial"/>
          <w:color w:val="000000"/>
          <w:sz w:val="24"/>
          <w:szCs w:val="24"/>
        </w:rPr>
        <w:lastRenderedPageBreak/>
        <w:t xml:space="preserve">podem ser dinâmicos, também pode criar extensões de integração em aplicações. </w:t>
      </w:r>
      <w:r w:rsidR="00C70E3F">
        <w:rPr>
          <w:rFonts w:ascii="Arial" w:hAnsi="Arial" w:cs="Arial"/>
          <w:color w:val="000000"/>
          <w:sz w:val="24"/>
          <w:szCs w:val="24"/>
        </w:rPr>
        <w:t>(</w:t>
      </w:r>
      <w:r w:rsidR="00C70E3F">
        <w:t>MACHADO, 1999</w:t>
      </w:r>
      <w:r w:rsidR="00C70E3F">
        <w:rPr>
          <w:rFonts w:ascii="Arial" w:hAnsi="Arial" w:cs="Arial"/>
          <w:color w:val="000000"/>
          <w:sz w:val="24"/>
          <w:szCs w:val="24"/>
        </w:rPr>
        <w:t>).</w:t>
      </w:r>
    </w:p>
    <w:p w14:paraId="183DDEE6" w14:textId="46BC967B" w:rsidR="0001496E" w:rsidRDefault="00334F69" w:rsidP="00AE1B15">
      <w:pPr>
        <w:autoSpaceDE w:val="0"/>
        <w:autoSpaceDN w:val="0"/>
        <w:adjustRightInd w:val="0"/>
        <w:spacing w:line="360" w:lineRule="auto"/>
        <w:ind w:firstLine="708"/>
        <w:jc w:val="both"/>
        <w:rPr>
          <w:rFonts w:ascii="Arial" w:hAnsi="Arial" w:cs="Arial"/>
          <w:color w:val="000000"/>
          <w:sz w:val="24"/>
          <w:szCs w:val="24"/>
        </w:rPr>
      </w:pPr>
      <w:r>
        <w:rPr>
          <w:rFonts w:ascii="Arial" w:hAnsi="Arial" w:cs="Arial"/>
          <w:color w:val="000000"/>
          <w:sz w:val="24"/>
          <w:szCs w:val="24"/>
        </w:rPr>
        <w:t>O PHP costuma ser usado para comunicação do lado do servidor, ou seja, sendo back-end.Esta linguagem de programação foi escolhida para fazer parte deste projeto, pois, é uma linguagem atual, que permite ao programador desenvolver sites além de ser capaz de lidar com várias funções de backend, como coletar formulário de dados, organizar os arquivos de um servidor e permitir alterar dados que estejam em um banco de dados. Além disso o PHP consegue trabalhar junto com o HTML, não possui nenhum custo adicional e o seu tempo de resposta é bastante veloz e permite a conexão com um banco de dados que sejam ele de médio ou grande porte.</w:t>
      </w:r>
      <w:r>
        <w:rPr>
          <w:rFonts w:ascii="Arial" w:hAnsi="Arial" w:cs="Arial"/>
          <w:sz w:val="24"/>
          <w:szCs w:val="24"/>
        </w:rPr>
        <w:br/>
      </w:r>
      <w:r>
        <w:rPr>
          <w:rFonts w:ascii="Arial" w:hAnsi="Arial" w:cs="Arial"/>
          <w:sz w:val="24"/>
          <w:szCs w:val="24"/>
        </w:rPr>
        <w:tab/>
      </w:r>
      <w:r>
        <w:rPr>
          <w:rFonts w:ascii="Arial" w:hAnsi="Arial" w:cs="Arial"/>
          <w:color w:val="000000"/>
          <w:sz w:val="24"/>
          <w:szCs w:val="24"/>
        </w:rPr>
        <w:t xml:space="preserve"> O PHP foi essencial para desenvolver toda a estrutura das páginas web deste projeto e a seguir tem uma imagem com uma parte de código onde há uma interação do PHP com HTML e com esta junção pode-se criar uma tabela com as atividades desenvolvidas pelo professor bastando o aluno selecionar uma delas.</w:t>
      </w:r>
      <w:r w:rsidR="00946878">
        <w:rPr>
          <w:rFonts w:ascii="Arial" w:hAnsi="Arial" w:cs="Arial"/>
          <w:color w:val="000000"/>
          <w:sz w:val="24"/>
          <w:szCs w:val="24"/>
        </w:rPr>
        <w:t xml:space="preserve"> A figura 6 mostra um trecho de código desenvolvido em contendo PHP e HTML.</w:t>
      </w:r>
    </w:p>
    <w:p w14:paraId="4BE5C327" w14:textId="77777777" w:rsidR="00AE1B15" w:rsidRPr="00AE1B15" w:rsidRDefault="00AE1B15" w:rsidP="00AE1B15">
      <w:pPr>
        <w:autoSpaceDE w:val="0"/>
        <w:autoSpaceDN w:val="0"/>
        <w:adjustRightInd w:val="0"/>
        <w:spacing w:line="360" w:lineRule="auto"/>
        <w:ind w:firstLine="708"/>
        <w:jc w:val="both"/>
        <w:rPr>
          <w:rFonts w:ascii="Arial" w:hAnsi="Arial" w:cs="Arial"/>
          <w:color w:val="000000"/>
          <w:sz w:val="24"/>
          <w:szCs w:val="24"/>
        </w:rPr>
      </w:pPr>
    </w:p>
    <w:p w14:paraId="380C3711" w14:textId="77777777" w:rsidR="00AE1B15" w:rsidRDefault="00245598" w:rsidP="0079221C">
      <w:pPr>
        <w:pStyle w:val="Ttulo2"/>
        <w:rPr>
          <w:rFonts w:ascii="Arial" w:eastAsia="Arial" w:hAnsi="Arial" w:cs="Arial"/>
          <w:b w:val="0"/>
          <w:bCs w:val="0"/>
          <w:color w:val="auto"/>
          <w:sz w:val="24"/>
          <w:szCs w:val="24"/>
        </w:rPr>
      </w:pPr>
      <w:bookmarkStart w:id="44" w:name="_Toc89413829"/>
      <w:r>
        <w:rPr>
          <w:noProof/>
        </w:rPr>
        <mc:AlternateContent>
          <mc:Choice Requires="wps">
            <w:drawing>
              <wp:anchor distT="0" distB="0" distL="114300" distR="114300" simplePos="0" relativeHeight="251656192" behindDoc="0" locked="0" layoutInCell="1" allowOverlap="1" wp14:anchorId="04009FA0" wp14:editId="5FE27397">
                <wp:simplePos x="0" y="0"/>
                <wp:positionH relativeFrom="column">
                  <wp:posOffset>-3810</wp:posOffset>
                </wp:positionH>
                <wp:positionV relativeFrom="paragraph">
                  <wp:posOffset>2156460</wp:posOffset>
                </wp:positionV>
                <wp:extent cx="5772150" cy="262890"/>
                <wp:effectExtent l="0" t="0" r="0" b="0"/>
                <wp:wrapTight wrapText="bothSides">
                  <wp:wrapPolygon edited="0">
                    <wp:start x="0" y="0"/>
                    <wp:lineTo x="0" y="20348"/>
                    <wp:lineTo x="21529" y="20348"/>
                    <wp:lineTo x="21529" y="0"/>
                    <wp:lineTo x="0" y="0"/>
                  </wp:wrapPolygon>
                </wp:wrapTight>
                <wp:docPr id="2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262890"/>
                        </a:xfrm>
                        <a:prstGeom prst="rect">
                          <a:avLst/>
                        </a:prstGeom>
                        <a:solidFill>
                          <a:srgbClr val="FFFFFF"/>
                        </a:solidFill>
                        <a:ln>
                          <a:noFill/>
                        </a:ln>
                      </wps:spPr>
                      <wps:txbx>
                        <w:txbxContent>
                          <w:p w14:paraId="6CCEE30D" w14:textId="77777777" w:rsidR="008C092C" w:rsidRPr="00352C7E" w:rsidRDefault="008C092C" w:rsidP="00154C33">
                            <w:pPr>
                              <w:pStyle w:val="Legenda"/>
                              <w:rPr>
                                <w:noProof/>
                              </w:rPr>
                            </w:pPr>
                            <w:r>
                              <w:t>Fonte - autor</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4009FA0" id="Text Box 6" o:spid="_x0000_s1036" type="#_x0000_t202" style="position:absolute;margin-left:-.3pt;margin-top:169.8pt;width:454.5pt;height:20.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" stroked="f">
                <v:textbox style="mso-fit-shape-to-text:t" inset="0,0,0,0">
                  <w:txbxContent>
                    <w:p w14:paraId="6CCEE30D" w14:textId="77777777" w:rsidR="008C092C" w:rsidRPr="00352C7E" w:rsidRDefault="008C092C" w:rsidP="00154C33">
                      <w:pPr>
                        <w:pStyle w:val="Legenda"/>
                        <w:rPr>
                          <w:noProof/>
                        </w:rPr>
                      </w:pPr>
                      <w:r>
                        <w:t>Fonte - autor</w:t>
                      </w:r>
                    </w:p>
                  </w:txbxContent>
                </v:textbox>
                <w10:wrap type="tight"/>
              </v:shape>
            </w:pict>
          </mc:Fallback>
        </mc:AlternateContent>
      </w:r>
      <w:r>
        <w:rPr>
          <w:noProof/>
        </w:rPr>
        <mc:AlternateContent>
          <mc:Choice Requires="wps">
            <w:drawing>
              <wp:anchor distT="0" distB="0" distL="114300" distR="114300" simplePos="0" relativeHeight="251668480" behindDoc="1" locked="0" layoutInCell="1" allowOverlap="1" wp14:anchorId="26F87E17" wp14:editId="5B4D97C8">
                <wp:simplePos x="0" y="0"/>
                <wp:positionH relativeFrom="column">
                  <wp:posOffset>-3810</wp:posOffset>
                </wp:positionH>
                <wp:positionV relativeFrom="paragraph">
                  <wp:posOffset>-196215</wp:posOffset>
                </wp:positionV>
                <wp:extent cx="5772150" cy="457200"/>
                <wp:effectExtent l="0" t="0" r="0" b="0"/>
                <wp:wrapTight wrapText="bothSides">
                  <wp:wrapPolygon edited="0">
                    <wp:start x="0" y="0"/>
                    <wp:lineTo x="0" y="20700"/>
                    <wp:lineTo x="21529" y="20700"/>
                    <wp:lineTo x="21529" y="0"/>
                    <wp:lineTo x="0" y="0"/>
                  </wp:wrapPolygon>
                </wp:wrapTight>
                <wp:docPr id="931436487" name="Caixa de Texto 931436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72150" cy="457200"/>
                        </a:xfrm>
                        <a:prstGeom prst="rect">
                          <a:avLst/>
                        </a:prstGeom>
                        <a:solidFill>
                          <a:prstClr val="white"/>
                        </a:solidFill>
                        <a:ln>
                          <a:noFill/>
                        </a:ln>
                      </wps:spPr>
                      <wps:txbx>
                        <w:txbxContent>
                          <w:p w14:paraId="30B9B909" w14:textId="64559F95" w:rsidR="008C092C" w:rsidRPr="00485B80" w:rsidRDefault="008C092C" w:rsidP="00154C33">
                            <w:pPr>
                              <w:pStyle w:val="Legenda"/>
                            </w:pPr>
                            <w:bookmarkStart w:id="45" w:name="_Toc88996117"/>
                            <w:bookmarkStart w:id="46" w:name="_Toc89413737"/>
                            <w:r>
                              <w:t xml:space="preserve">Figura </w:t>
                            </w:r>
                            <w:r w:rsidR="00955126">
                              <w:fldChar w:fldCharType="begin"/>
                            </w:r>
                            <w:r w:rsidR="00955126">
                              <w:instrText xml:space="preserve"> SEQ Figura \* ARABIC </w:instrText>
                            </w:r>
                            <w:r w:rsidR="00955126">
                              <w:fldChar w:fldCharType="separate"/>
                            </w:r>
                            <w:r w:rsidR="00456ECC">
                              <w:rPr>
                                <w:noProof/>
                              </w:rPr>
                              <w:t>6</w:t>
                            </w:r>
                            <w:r w:rsidR="00955126">
                              <w:rPr>
                                <w:noProof/>
                              </w:rPr>
                              <w:fldChar w:fldCharType="end"/>
                            </w:r>
                            <w:r>
                              <w:t xml:space="preserve"> - Interação entre o PHP e o HTML</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6F87E17" id="Caixa de Texto 931436487" o:spid="_x0000_s1037" type="#_x0000_t202" style="position:absolute;margin-left:-.3pt;margin-top:-15.45pt;width:454.5pt;height:36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" stroked="f">
                <v:textbox inset="0,0,0,0">
                  <w:txbxContent>
                    <w:p w14:paraId="30B9B909" w14:textId="64559F95" w:rsidR="008C092C" w:rsidRPr="00485B80" w:rsidRDefault="008C092C" w:rsidP="00154C33">
                      <w:pPr>
                        <w:pStyle w:val="Legenda"/>
                      </w:pPr>
                      <w:bookmarkStart w:id="47" w:name="_Toc88996117"/>
                      <w:bookmarkStart w:id="48" w:name="_Toc89413737"/>
                      <w:r>
                        <w:t xml:space="preserve">Figura </w:t>
                      </w:r>
                      <w:r w:rsidR="00955126">
                        <w:fldChar w:fldCharType="begin"/>
                      </w:r>
                      <w:r w:rsidR="00955126">
                        <w:instrText xml:space="preserve"> SEQ Figura \* ARABIC </w:instrText>
                      </w:r>
                      <w:r w:rsidR="00955126">
                        <w:fldChar w:fldCharType="separate"/>
                      </w:r>
                      <w:r w:rsidR="00456ECC">
                        <w:rPr>
                          <w:noProof/>
                        </w:rPr>
                        <w:t>6</w:t>
                      </w:r>
                      <w:r w:rsidR="00955126">
                        <w:rPr>
                          <w:noProof/>
                        </w:rPr>
                        <w:fldChar w:fldCharType="end"/>
                      </w:r>
                      <w:r>
                        <w:t xml:space="preserve"> - Interação entre o PHP e o HTML</w:t>
                      </w:r>
                      <w:bookmarkEnd w:id="47"/>
                      <w:bookmarkEnd w:id="48"/>
                    </w:p>
                  </w:txbxContent>
                </v:textbox>
                <w10:wrap type="tight"/>
              </v:shape>
            </w:pict>
          </mc:Fallback>
        </mc:AlternateContent>
      </w:r>
      <w:r w:rsidR="0004456B">
        <w:rPr>
          <w:noProof/>
          <w:lang w:eastAsia="pt-BR"/>
        </w:rPr>
        <w:drawing>
          <wp:anchor distT="0" distB="0" distL="114300" distR="114300" simplePos="0" relativeHeight="251646464" behindDoc="1" locked="0" layoutInCell="1" allowOverlap="1" wp14:anchorId="2609FE57" wp14:editId="686F1C1B">
            <wp:simplePos x="0" y="0"/>
            <wp:positionH relativeFrom="column">
              <wp:posOffset>-3810</wp:posOffset>
            </wp:positionH>
            <wp:positionV relativeFrom="paragraph">
              <wp:posOffset>260985</wp:posOffset>
            </wp:positionV>
            <wp:extent cx="5772150" cy="1838325"/>
            <wp:effectExtent l="0" t="0" r="0" b="0"/>
            <wp:wrapTight wrapText="bothSides">
              <wp:wrapPolygon edited="0">
                <wp:start x="0" y="0"/>
                <wp:lineTo x="0" y="21488"/>
                <wp:lineTo x="21529" y="21488"/>
                <wp:lineTo x="21529" y="0"/>
                <wp:lineTo x="0" y="0"/>
              </wp:wrapPolygon>
            </wp:wrapTight>
            <wp:docPr id="2023815195" name="Imagem 2023815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72150" cy="1838325"/>
                    </a:xfrm>
                    <a:prstGeom prst="rect">
                      <a:avLst/>
                    </a:prstGeom>
                  </pic:spPr>
                </pic:pic>
              </a:graphicData>
            </a:graphic>
          </wp:anchor>
        </w:drawing>
      </w:r>
      <w:r w:rsidR="005F327C">
        <w:br/>
      </w:r>
    </w:p>
    <w:p w14:paraId="189CE2F1" w14:textId="2B8568A4" w:rsidR="005F327C" w:rsidRPr="000A5FAD" w:rsidRDefault="005F327C" w:rsidP="0079221C">
      <w:pPr>
        <w:pStyle w:val="Ttulo2"/>
        <w:rPr>
          <w:rFonts w:ascii="Arial" w:hAnsi="Arial" w:cs="Arial"/>
          <w:color w:val="auto"/>
          <w:sz w:val="24"/>
          <w:szCs w:val="24"/>
        </w:rPr>
      </w:pPr>
      <w:r w:rsidRPr="0079221C">
        <w:rPr>
          <w:rFonts w:ascii="Arial" w:eastAsia="Arial" w:hAnsi="Arial" w:cs="Arial"/>
          <w:b w:val="0"/>
          <w:bCs w:val="0"/>
          <w:color w:val="auto"/>
          <w:sz w:val="24"/>
          <w:szCs w:val="24"/>
        </w:rPr>
        <w:t xml:space="preserve"> </w:t>
      </w:r>
      <w:r w:rsidR="000A5FAD">
        <w:rPr>
          <w:rFonts w:ascii="Arial" w:hAnsi="Arial" w:cs="Arial"/>
          <w:color w:val="auto"/>
          <w:sz w:val="24"/>
          <w:szCs w:val="24"/>
        </w:rPr>
        <w:t>2.8</w:t>
      </w:r>
      <w:r w:rsidR="00B542B9" w:rsidRPr="000A5FAD">
        <w:rPr>
          <w:rFonts w:ascii="Arial" w:hAnsi="Arial" w:cs="Arial"/>
          <w:color w:val="auto"/>
          <w:sz w:val="24"/>
          <w:szCs w:val="24"/>
        </w:rPr>
        <w:t xml:space="preserve"> CSS</w:t>
      </w:r>
      <w:bookmarkEnd w:id="44"/>
    </w:p>
    <w:p w14:paraId="55BAF2AB" w14:textId="77777777" w:rsidR="00B542B9" w:rsidRDefault="00B542B9" w:rsidP="005940B9">
      <w:pPr>
        <w:jc w:val="both"/>
        <w:rPr>
          <w:rFonts w:ascii="Arial" w:hAnsi="Arial" w:cs="Arial"/>
          <w:sz w:val="24"/>
          <w:szCs w:val="24"/>
        </w:rPr>
      </w:pPr>
    </w:p>
    <w:p w14:paraId="7FFC7005" w14:textId="77777777" w:rsidR="00034264" w:rsidRDefault="00B542B9" w:rsidP="00672678">
      <w:pPr>
        <w:autoSpaceDE w:val="0"/>
        <w:autoSpaceDN w:val="0"/>
        <w:adjustRightInd w:val="0"/>
        <w:spacing w:after="160" w:line="360" w:lineRule="auto"/>
        <w:jc w:val="both"/>
        <w:rPr>
          <w:rFonts w:ascii="Arial" w:hAnsi="Arial" w:cs="Arial"/>
          <w:color w:val="222222"/>
          <w:sz w:val="24"/>
          <w:szCs w:val="24"/>
        </w:rPr>
      </w:pPr>
      <w:r>
        <w:rPr>
          <w:rFonts w:ascii="Arial" w:hAnsi="Arial" w:cs="Arial"/>
          <w:color w:val="000000"/>
          <w:sz w:val="24"/>
          <w:szCs w:val="24"/>
        </w:rPr>
        <w:tab/>
      </w:r>
      <w:r w:rsidRPr="00034264">
        <w:rPr>
          <w:rFonts w:ascii="Arial" w:hAnsi="Arial" w:cs="Arial"/>
          <w:color w:val="222222"/>
          <w:sz w:val="24"/>
          <w:szCs w:val="24"/>
        </w:rPr>
        <w:t xml:space="preserve">Antigamente em uma página web utilizando a estrutura HTML, para se inserir cor, Layouts, imagem em um determinado setor da página ou alterar uma fonte para realizar estas modificações o programador tinha que reescrever todo o código fonte </w:t>
      </w:r>
      <w:r w:rsidRPr="00034264">
        <w:rPr>
          <w:rFonts w:ascii="Arial" w:hAnsi="Arial" w:cs="Arial"/>
          <w:color w:val="222222"/>
          <w:sz w:val="24"/>
          <w:szCs w:val="24"/>
        </w:rPr>
        <w:lastRenderedPageBreak/>
        <w:t>fazendo assim o processo de desenvolvimento se tornar longo, cansativo além do custo para reescrever o código ser alto. Sendo assim na década 90 foi desenvolvido pelo W3C</w:t>
      </w:r>
      <w:r w:rsidR="0016699A">
        <w:rPr>
          <w:rFonts w:ascii="Arial" w:hAnsi="Arial" w:cs="Arial"/>
          <w:color w:val="222222"/>
          <w:sz w:val="24"/>
          <w:szCs w:val="24"/>
        </w:rPr>
        <w:t xml:space="preserve"> </w:t>
      </w:r>
      <w:r w:rsidRPr="00034264">
        <w:rPr>
          <w:rFonts w:ascii="Arial" w:hAnsi="Arial" w:cs="Arial"/>
          <w:color w:val="222222"/>
          <w:sz w:val="24"/>
          <w:szCs w:val="24"/>
        </w:rPr>
        <w:t>(World Wide Web Consortium) para resolver este problema.</w:t>
      </w:r>
    </w:p>
    <w:p w14:paraId="12627138" w14:textId="77777777" w:rsidR="00B542B9" w:rsidRPr="00034264" w:rsidRDefault="00B542B9" w:rsidP="00672678">
      <w:pPr>
        <w:autoSpaceDE w:val="0"/>
        <w:autoSpaceDN w:val="0"/>
        <w:adjustRightInd w:val="0"/>
        <w:spacing w:after="160" w:line="360" w:lineRule="auto"/>
        <w:jc w:val="both"/>
        <w:rPr>
          <w:rFonts w:ascii="Arial" w:hAnsi="Arial" w:cs="Arial"/>
          <w:color w:val="222222"/>
          <w:sz w:val="24"/>
          <w:szCs w:val="24"/>
        </w:rPr>
      </w:pPr>
      <w:r w:rsidRPr="00034264">
        <w:rPr>
          <w:rFonts w:ascii="Calibri" w:hAnsi="Calibri" w:cs="Calibri"/>
          <w:sz w:val="24"/>
          <w:szCs w:val="24"/>
        </w:rPr>
        <w:br/>
      </w:r>
      <w:r w:rsidRPr="00034264">
        <w:rPr>
          <w:rFonts w:ascii="Arial" w:hAnsi="Arial" w:cs="Arial"/>
          <w:color w:val="222222"/>
          <w:sz w:val="24"/>
          <w:szCs w:val="24"/>
        </w:rPr>
        <w:t xml:space="preserve"> </w:t>
      </w:r>
      <w:r w:rsidRPr="00034264">
        <w:rPr>
          <w:rFonts w:ascii="Arial" w:hAnsi="Arial" w:cs="Arial"/>
          <w:color w:val="222222"/>
          <w:sz w:val="24"/>
          <w:szCs w:val="24"/>
        </w:rPr>
        <w:tab/>
        <w:t>O CSS é</w:t>
      </w:r>
      <w:r w:rsidR="004B3210">
        <w:rPr>
          <w:rFonts w:ascii="Arial" w:hAnsi="Arial" w:cs="Arial"/>
          <w:color w:val="222222"/>
          <w:sz w:val="24"/>
          <w:szCs w:val="24"/>
        </w:rPr>
        <w:t xml:space="preserve"> um mecanismo</w:t>
      </w:r>
      <w:r w:rsidRPr="00034264">
        <w:rPr>
          <w:rFonts w:ascii="Arial" w:hAnsi="Arial" w:cs="Arial"/>
          <w:color w:val="222222"/>
          <w:sz w:val="24"/>
          <w:szCs w:val="24"/>
        </w:rPr>
        <w:t xml:space="preserve"> usado para trazer estilo a uma página desenvolvida em html. Permite dividir o conteúdo da representação visual do site. Agora com o advento do CSS o programador não precisa reescrever todo o código basta criar um arquivo separado e estilizar a sua página web sem problemas. Sendo assim o HTML e CSS trabalham juntos apesar de para se criar uma página web o CSS não ser essencial, mas trazer uma aparência diversificada é essencial para atrair novos usuários ao site além de trazer um tom de profissionalismo.</w:t>
      </w:r>
      <w:r w:rsidR="00672678">
        <w:rPr>
          <w:rFonts w:ascii="Arial" w:hAnsi="Arial" w:cs="Arial"/>
          <w:color w:val="222222"/>
          <w:sz w:val="24"/>
          <w:szCs w:val="24"/>
        </w:rPr>
        <w:t>(Caelum, 2015)</w:t>
      </w:r>
      <w:r w:rsidRPr="00034264">
        <w:rPr>
          <w:rFonts w:ascii="Calibri" w:hAnsi="Calibri" w:cs="Calibri"/>
          <w:sz w:val="24"/>
          <w:szCs w:val="24"/>
        </w:rPr>
        <w:br/>
      </w:r>
      <w:r w:rsidRPr="00034264">
        <w:rPr>
          <w:rFonts w:ascii="Arial" w:hAnsi="Arial" w:cs="Arial"/>
          <w:color w:val="222222"/>
          <w:sz w:val="24"/>
          <w:szCs w:val="24"/>
        </w:rPr>
        <w:t xml:space="preserve"> </w:t>
      </w:r>
      <w:r w:rsidRPr="00034264">
        <w:rPr>
          <w:rFonts w:ascii="Arial" w:hAnsi="Arial" w:cs="Arial"/>
          <w:color w:val="222222"/>
          <w:sz w:val="24"/>
          <w:szCs w:val="24"/>
        </w:rPr>
        <w:tab/>
        <w:t>Umas das vantagens de se utilizar o CSS em uma página web seria: ter a possibilidade de controlar o layout de vários documentos a partir de um único arquivo CSS, traz a possibilidade de manter a mesma formatação em diferentes navegadores, poder me beneficiar de novas técnicas de desenvolvimento, além da interação com o HTML.</w:t>
      </w:r>
    </w:p>
    <w:p w14:paraId="659E3F7E" w14:textId="77777777" w:rsidR="00B542B9" w:rsidRDefault="00B542B9" w:rsidP="00672678">
      <w:pPr>
        <w:autoSpaceDE w:val="0"/>
        <w:autoSpaceDN w:val="0"/>
        <w:adjustRightInd w:val="0"/>
        <w:spacing w:after="160" w:line="360" w:lineRule="auto"/>
        <w:jc w:val="both"/>
        <w:rPr>
          <w:rFonts w:ascii="Arial" w:hAnsi="Arial" w:cs="Arial"/>
          <w:color w:val="222222"/>
          <w:sz w:val="24"/>
          <w:szCs w:val="24"/>
        </w:rPr>
      </w:pPr>
      <w:r w:rsidRPr="00034264">
        <w:rPr>
          <w:rFonts w:ascii="Arial" w:hAnsi="Arial" w:cs="Arial"/>
          <w:color w:val="222222"/>
          <w:sz w:val="24"/>
          <w:szCs w:val="24"/>
        </w:rPr>
        <w:tab/>
        <w:t>Como precis</w:t>
      </w:r>
      <w:r w:rsidR="003E2E25">
        <w:rPr>
          <w:rFonts w:ascii="Arial" w:hAnsi="Arial" w:cs="Arial"/>
          <w:color w:val="222222"/>
          <w:sz w:val="24"/>
          <w:szCs w:val="24"/>
        </w:rPr>
        <w:t>á</w:t>
      </w:r>
      <w:r w:rsidRPr="00034264">
        <w:rPr>
          <w:rFonts w:ascii="Arial" w:hAnsi="Arial" w:cs="Arial"/>
          <w:color w:val="222222"/>
          <w:sz w:val="24"/>
          <w:szCs w:val="24"/>
        </w:rPr>
        <w:t>va</w:t>
      </w:r>
      <w:r w:rsidR="00B310AC">
        <w:rPr>
          <w:rFonts w:ascii="Arial" w:hAnsi="Arial" w:cs="Arial"/>
          <w:color w:val="222222"/>
          <w:sz w:val="24"/>
          <w:szCs w:val="24"/>
        </w:rPr>
        <w:t>mos</w:t>
      </w:r>
      <w:r w:rsidRPr="00034264">
        <w:rPr>
          <w:rFonts w:ascii="Arial" w:hAnsi="Arial" w:cs="Arial"/>
          <w:color w:val="222222"/>
          <w:sz w:val="24"/>
          <w:szCs w:val="24"/>
        </w:rPr>
        <w:t xml:space="preserve"> inserir novas cores, fontes, animações e estilos para deixar o projeto mais chamativo escolh</w:t>
      </w:r>
      <w:r w:rsidR="00B310AC">
        <w:rPr>
          <w:rFonts w:ascii="Arial" w:hAnsi="Arial" w:cs="Arial"/>
          <w:color w:val="222222"/>
          <w:sz w:val="24"/>
          <w:szCs w:val="24"/>
        </w:rPr>
        <w:t>emos</w:t>
      </w:r>
      <w:r w:rsidRPr="00034264">
        <w:rPr>
          <w:rFonts w:ascii="Arial" w:hAnsi="Arial" w:cs="Arial"/>
          <w:color w:val="222222"/>
          <w:sz w:val="24"/>
          <w:szCs w:val="24"/>
        </w:rPr>
        <w:t xml:space="preserve"> o CSS para trabalhar junto com o HTML. A </w:t>
      </w:r>
      <w:r w:rsidR="008A040B">
        <w:rPr>
          <w:rFonts w:ascii="Arial" w:hAnsi="Arial" w:cs="Arial"/>
          <w:color w:val="222222"/>
          <w:sz w:val="24"/>
          <w:szCs w:val="24"/>
        </w:rPr>
        <w:t>f</w:t>
      </w:r>
      <w:r w:rsidR="002B3BBD">
        <w:rPr>
          <w:rFonts w:ascii="Arial" w:hAnsi="Arial" w:cs="Arial"/>
          <w:color w:val="222222"/>
          <w:sz w:val="24"/>
          <w:szCs w:val="24"/>
        </w:rPr>
        <w:t xml:space="preserve">igura 7 apresenta </w:t>
      </w:r>
      <w:r w:rsidRPr="00034264">
        <w:rPr>
          <w:rFonts w:ascii="Arial" w:hAnsi="Arial" w:cs="Arial"/>
          <w:color w:val="222222"/>
          <w:sz w:val="24"/>
          <w:szCs w:val="24"/>
        </w:rPr>
        <w:t>um trecho</w:t>
      </w:r>
      <w:r w:rsidR="002B3BBD">
        <w:rPr>
          <w:rFonts w:ascii="Arial" w:hAnsi="Arial" w:cs="Arial"/>
          <w:color w:val="222222"/>
          <w:sz w:val="24"/>
          <w:szCs w:val="24"/>
        </w:rPr>
        <w:t xml:space="preserve"> de código contendo o </w:t>
      </w:r>
      <w:r w:rsidRPr="00034264">
        <w:rPr>
          <w:rFonts w:ascii="Arial" w:hAnsi="Arial" w:cs="Arial"/>
          <w:color w:val="222222"/>
          <w:sz w:val="24"/>
          <w:szCs w:val="24"/>
        </w:rPr>
        <w:t>CSS responsável por fazer a animação da tela de login fazendo os olhos do personagem abrir e fechar ao clicar no botão de ocultar senha.</w:t>
      </w:r>
    </w:p>
    <w:p w14:paraId="02F6AFED" w14:textId="77777777" w:rsidR="0061759A" w:rsidRPr="00034264" w:rsidRDefault="0061759A" w:rsidP="00672678">
      <w:pPr>
        <w:autoSpaceDE w:val="0"/>
        <w:autoSpaceDN w:val="0"/>
        <w:adjustRightInd w:val="0"/>
        <w:spacing w:after="160" w:line="360" w:lineRule="auto"/>
        <w:jc w:val="both"/>
        <w:rPr>
          <w:rFonts w:ascii="Arial" w:hAnsi="Arial" w:cs="Arial"/>
          <w:color w:val="222222"/>
          <w:sz w:val="24"/>
          <w:szCs w:val="24"/>
        </w:rPr>
      </w:pPr>
    </w:p>
    <w:p w14:paraId="4CC7C0D5" w14:textId="6025C1BD" w:rsidR="00D375F6" w:rsidRDefault="00245598" w:rsidP="005940B9">
      <w:pPr>
        <w:autoSpaceDE w:val="0"/>
        <w:autoSpaceDN w:val="0"/>
        <w:adjustRightInd w:val="0"/>
        <w:spacing w:after="160" w:line="360" w:lineRule="auto"/>
        <w:jc w:val="both"/>
        <w:rPr>
          <w:rFonts w:ascii="Arial" w:hAnsi="Arial" w:cs="Arial"/>
          <w:sz w:val="24"/>
          <w:szCs w:val="24"/>
        </w:rPr>
      </w:pPr>
      <w:r>
        <w:rPr>
          <w:noProof/>
        </w:rPr>
        <mc:AlternateContent>
          <mc:Choice Requires="wps">
            <w:drawing>
              <wp:anchor distT="0" distB="0" distL="114300" distR="114300" simplePos="0" relativeHeight="251658240" behindDoc="0" locked="0" layoutInCell="1" allowOverlap="1" wp14:anchorId="0996231C" wp14:editId="3514203E">
                <wp:simplePos x="0" y="0"/>
                <wp:positionH relativeFrom="column">
                  <wp:posOffset>-4445</wp:posOffset>
                </wp:positionH>
                <wp:positionV relativeFrom="paragraph">
                  <wp:posOffset>1713230</wp:posOffset>
                </wp:positionV>
                <wp:extent cx="5762625" cy="262890"/>
                <wp:effectExtent l="0" t="0" r="0" b="0"/>
                <wp:wrapTight wrapText="bothSides">
                  <wp:wrapPolygon edited="0">
                    <wp:start x="0" y="0"/>
                    <wp:lineTo x="0" y="20348"/>
                    <wp:lineTo x="21564" y="20348"/>
                    <wp:lineTo x="21564" y="0"/>
                    <wp:lineTo x="0" y="0"/>
                  </wp:wrapPolygon>
                </wp:wrapTight>
                <wp:docPr id="2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262890"/>
                        </a:xfrm>
                        <a:prstGeom prst="rect">
                          <a:avLst/>
                        </a:prstGeom>
                        <a:solidFill>
                          <a:srgbClr val="FFFFFF"/>
                        </a:solidFill>
                        <a:ln>
                          <a:noFill/>
                        </a:ln>
                      </wps:spPr>
                      <wps:txbx>
                        <w:txbxContent>
                          <w:p w14:paraId="6F4741F5" w14:textId="77777777" w:rsidR="008C092C" w:rsidRPr="009F0E4C" w:rsidRDefault="008C092C" w:rsidP="00154C33">
                            <w:pPr>
                              <w:pStyle w:val="Legenda"/>
                              <w:rPr>
                                <w:noProof/>
                              </w:rPr>
                            </w:pPr>
                            <w:r>
                              <w:rPr>
                                <w:noProof/>
                              </w:rPr>
                              <w:t>Fonte: Autor</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996231C" id="Text Box 8" o:spid="_x0000_s1038" type="#_x0000_t202" style="position:absolute;left:0;text-align:left;margin-left:-.35pt;margin-top:134.9pt;width:453.75pt;height:20.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" stroked="f">
                <v:textbox style="mso-fit-shape-to-text:t" inset="0,0,0,0">
                  <w:txbxContent>
                    <w:p w14:paraId="6F4741F5" w14:textId="77777777" w:rsidR="008C092C" w:rsidRPr="009F0E4C" w:rsidRDefault="008C092C" w:rsidP="00154C33">
                      <w:pPr>
                        <w:pStyle w:val="Legenda"/>
                        <w:rPr>
                          <w:noProof/>
                        </w:rPr>
                      </w:pPr>
                      <w:r>
                        <w:rPr>
                          <w:noProof/>
                        </w:rPr>
                        <w:t>Fonte: Autor</w:t>
                      </w:r>
                    </w:p>
                  </w:txbxContent>
                </v:textbox>
                <w10:wrap type="tight"/>
              </v:shape>
            </w:pict>
          </mc:Fallback>
        </mc:AlternateContent>
      </w:r>
      <w:r>
        <w:rPr>
          <w:noProof/>
        </w:rPr>
        <mc:AlternateContent>
          <mc:Choice Requires="wps">
            <w:drawing>
              <wp:anchor distT="0" distB="0" distL="114300" distR="114300" simplePos="0" relativeHeight="251669504" behindDoc="1" locked="0" layoutInCell="1" allowOverlap="1" wp14:anchorId="5FCDA0D8" wp14:editId="089927EC">
                <wp:simplePos x="0" y="0"/>
                <wp:positionH relativeFrom="column">
                  <wp:posOffset>-4445</wp:posOffset>
                </wp:positionH>
                <wp:positionV relativeFrom="paragraph">
                  <wp:posOffset>-96520</wp:posOffset>
                </wp:positionV>
                <wp:extent cx="5762625" cy="457200"/>
                <wp:effectExtent l="0" t="0" r="0" b="0"/>
                <wp:wrapTight wrapText="bothSides">
                  <wp:wrapPolygon edited="0">
                    <wp:start x="0" y="0"/>
                    <wp:lineTo x="0" y="20700"/>
                    <wp:lineTo x="21564" y="20700"/>
                    <wp:lineTo x="21564" y="0"/>
                    <wp:lineTo x="0" y="0"/>
                  </wp:wrapPolygon>
                </wp:wrapTight>
                <wp:docPr id="931436488" name="Caixa de Texto 931436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2625" cy="457200"/>
                        </a:xfrm>
                        <a:prstGeom prst="rect">
                          <a:avLst/>
                        </a:prstGeom>
                        <a:solidFill>
                          <a:prstClr val="white"/>
                        </a:solidFill>
                        <a:ln>
                          <a:noFill/>
                        </a:ln>
                      </wps:spPr>
                      <wps:txbx>
                        <w:txbxContent>
                          <w:p w14:paraId="528B919F" w14:textId="4357E1F0" w:rsidR="008C092C" w:rsidRPr="00D3138A" w:rsidRDefault="008C092C" w:rsidP="00154C33">
                            <w:pPr>
                              <w:pStyle w:val="Legenda"/>
                              <w:rPr>
                                <w:noProof/>
                              </w:rPr>
                            </w:pPr>
                            <w:bookmarkStart w:id="49" w:name="_Toc88996118"/>
                            <w:bookmarkStart w:id="50" w:name="_Toc89413738"/>
                            <w:r>
                              <w:t xml:space="preserve">Figura </w:t>
                            </w:r>
                            <w:r w:rsidR="00955126">
                              <w:fldChar w:fldCharType="begin"/>
                            </w:r>
                            <w:r w:rsidR="00955126">
                              <w:instrText xml:space="preserve"> SEQ Figura \* ARABIC </w:instrText>
                            </w:r>
                            <w:r w:rsidR="00955126">
                              <w:fldChar w:fldCharType="separate"/>
                            </w:r>
                            <w:r w:rsidR="00456ECC">
                              <w:rPr>
                                <w:noProof/>
                              </w:rPr>
                              <w:t>7</w:t>
                            </w:r>
                            <w:r w:rsidR="00955126">
                              <w:rPr>
                                <w:noProof/>
                              </w:rPr>
                              <w:fldChar w:fldCharType="end"/>
                            </w:r>
                            <w:r>
                              <w:t xml:space="preserve"> - </w:t>
                            </w:r>
                            <w:r w:rsidRPr="00933DA8">
                              <w:t>Tela de animação do login</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FCDA0D8" id="Caixa de Texto 931436488" o:spid="_x0000_s1039" type="#_x0000_t202" style="position:absolute;left:0;text-align:left;margin-left:-.35pt;margin-top:-7.6pt;width:453.75pt;height:36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" stroked="f">
                <v:textbox inset="0,0,0,0">
                  <w:txbxContent>
                    <w:p w14:paraId="528B919F" w14:textId="4357E1F0" w:rsidR="008C092C" w:rsidRPr="00D3138A" w:rsidRDefault="008C092C" w:rsidP="00154C33">
                      <w:pPr>
                        <w:pStyle w:val="Legenda"/>
                        <w:rPr>
                          <w:noProof/>
                        </w:rPr>
                      </w:pPr>
                      <w:bookmarkStart w:id="51" w:name="_Toc88996118"/>
                      <w:bookmarkStart w:id="52" w:name="_Toc89413738"/>
                      <w:r>
                        <w:t xml:space="preserve">Figura </w:t>
                      </w:r>
                      <w:r w:rsidR="00955126">
                        <w:fldChar w:fldCharType="begin"/>
                      </w:r>
                      <w:r w:rsidR="00955126">
                        <w:instrText xml:space="preserve"> SEQ Figura \* ARABIC </w:instrText>
                      </w:r>
                      <w:r w:rsidR="00955126">
                        <w:fldChar w:fldCharType="separate"/>
                      </w:r>
                      <w:r w:rsidR="00456ECC">
                        <w:rPr>
                          <w:noProof/>
                        </w:rPr>
                        <w:t>7</w:t>
                      </w:r>
                      <w:r w:rsidR="00955126">
                        <w:rPr>
                          <w:noProof/>
                        </w:rPr>
                        <w:fldChar w:fldCharType="end"/>
                      </w:r>
                      <w:r>
                        <w:t xml:space="preserve"> - </w:t>
                      </w:r>
                      <w:r w:rsidRPr="00933DA8">
                        <w:t>Tela de animação do login</w:t>
                      </w:r>
                      <w:bookmarkEnd w:id="51"/>
                      <w:bookmarkEnd w:id="52"/>
                    </w:p>
                  </w:txbxContent>
                </v:textbox>
                <w10:wrap type="tight"/>
              </v:shape>
            </w:pict>
          </mc:Fallback>
        </mc:AlternateContent>
      </w:r>
      <w:r w:rsidR="002D0124">
        <w:rPr>
          <w:noProof/>
          <w:lang w:eastAsia="pt-BR"/>
        </w:rPr>
        <w:drawing>
          <wp:anchor distT="0" distB="0" distL="114300" distR="114300" simplePos="0" relativeHeight="251652608" behindDoc="1" locked="0" layoutInCell="1" allowOverlap="1" wp14:anchorId="6EA056BB" wp14:editId="182C4317">
            <wp:simplePos x="0" y="0"/>
            <wp:positionH relativeFrom="column">
              <wp:posOffset>-4445</wp:posOffset>
            </wp:positionH>
            <wp:positionV relativeFrom="paragraph">
              <wp:posOffset>360680</wp:posOffset>
            </wp:positionV>
            <wp:extent cx="5762625" cy="1295400"/>
            <wp:effectExtent l="0" t="0" r="0" b="0"/>
            <wp:wrapTight wrapText="bothSides">
              <wp:wrapPolygon edited="0">
                <wp:start x="0" y="0"/>
                <wp:lineTo x="0" y="21282"/>
                <wp:lineTo x="21564" y="21282"/>
                <wp:lineTo x="21564" y="0"/>
                <wp:lineTo x="0" y="0"/>
              </wp:wrapPolygon>
            </wp:wrapTight>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2625" cy="1295400"/>
                    </a:xfrm>
                    <a:prstGeom prst="rect">
                      <a:avLst/>
                    </a:prstGeom>
                  </pic:spPr>
                </pic:pic>
              </a:graphicData>
            </a:graphic>
          </wp:anchor>
        </w:drawing>
      </w:r>
      <w:r w:rsidR="00D375F6">
        <w:rPr>
          <w:rFonts w:ascii="Arial" w:hAnsi="Arial" w:cs="Arial"/>
          <w:color w:val="222222"/>
        </w:rPr>
        <w:tab/>
      </w:r>
    </w:p>
    <w:p w14:paraId="3A3B3AB8" w14:textId="3154E26C" w:rsidR="008A02B7" w:rsidRPr="00F14183" w:rsidRDefault="00996203" w:rsidP="00E93433">
      <w:pPr>
        <w:pStyle w:val="Ttulo1"/>
      </w:pPr>
      <w:bookmarkStart w:id="53" w:name="_Toc89413830"/>
      <w:r>
        <w:lastRenderedPageBreak/>
        <w:t>3</w:t>
      </w:r>
      <w:r w:rsidR="00034264" w:rsidRPr="00F14183">
        <w:t xml:space="preserve"> </w:t>
      </w:r>
      <w:r w:rsidR="00AF695A" w:rsidRPr="00F14183">
        <w:t>Estudo de caso</w:t>
      </w:r>
      <w:r w:rsidR="00EA45D4" w:rsidRPr="00F14183">
        <w:t xml:space="preserve"> - Diagramas</w:t>
      </w:r>
      <w:bookmarkEnd w:id="53"/>
    </w:p>
    <w:p w14:paraId="0D486C54" w14:textId="77777777" w:rsidR="008A02B7" w:rsidRDefault="008A02B7" w:rsidP="005940B9">
      <w:pPr>
        <w:rPr>
          <w:rFonts w:ascii="Arial" w:hAnsi="Arial" w:cs="Arial"/>
          <w:sz w:val="24"/>
          <w:szCs w:val="24"/>
        </w:rPr>
      </w:pPr>
    </w:p>
    <w:p w14:paraId="2E7090EF" w14:textId="77777777" w:rsidR="00EA45D4" w:rsidRPr="00996203" w:rsidRDefault="00996203" w:rsidP="0079221C">
      <w:pPr>
        <w:pStyle w:val="Ttulo2"/>
        <w:rPr>
          <w:rFonts w:ascii="Arial" w:eastAsia="Arial" w:hAnsi="Arial" w:cs="Arial"/>
          <w:color w:val="auto"/>
          <w:sz w:val="24"/>
          <w:szCs w:val="24"/>
        </w:rPr>
      </w:pPr>
      <w:bookmarkStart w:id="54" w:name="_Toc89413831"/>
      <w:r w:rsidRPr="00996203">
        <w:rPr>
          <w:rFonts w:ascii="Arial" w:eastAsia="Arial" w:hAnsi="Arial" w:cs="Arial"/>
          <w:color w:val="auto"/>
          <w:sz w:val="24"/>
          <w:szCs w:val="24"/>
        </w:rPr>
        <w:t>3</w:t>
      </w:r>
      <w:r w:rsidR="00EA45D4" w:rsidRPr="00996203">
        <w:rPr>
          <w:rFonts w:ascii="Arial" w:eastAsia="Arial" w:hAnsi="Arial" w:cs="Arial"/>
          <w:color w:val="auto"/>
          <w:sz w:val="24"/>
          <w:szCs w:val="24"/>
        </w:rPr>
        <w:t xml:space="preserve">.1 </w:t>
      </w:r>
      <w:r w:rsidR="00F14183" w:rsidRPr="00996203">
        <w:rPr>
          <w:rFonts w:ascii="Arial" w:eastAsia="Arial" w:hAnsi="Arial" w:cs="Arial"/>
          <w:color w:val="auto"/>
          <w:sz w:val="24"/>
          <w:szCs w:val="24"/>
        </w:rPr>
        <w:t>Diagrama</w:t>
      </w:r>
      <w:r w:rsidR="007F5D0D" w:rsidRPr="00996203">
        <w:rPr>
          <w:rFonts w:ascii="Arial" w:eastAsia="Arial" w:hAnsi="Arial" w:cs="Arial"/>
          <w:color w:val="auto"/>
          <w:sz w:val="24"/>
          <w:szCs w:val="24"/>
        </w:rPr>
        <w:t>s</w:t>
      </w:r>
      <w:r w:rsidR="00F14183" w:rsidRPr="00996203">
        <w:rPr>
          <w:rFonts w:ascii="Arial" w:eastAsia="Arial" w:hAnsi="Arial" w:cs="Arial"/>
          <w:color w:val="auto"/>
          <w:sz w:val="24"/>
          <w:szCs w:val="24"/>
        </w:rPr>
        <w:t xml:space="preserve"> de caso de uso</w:t>
      </w:r>
      <w:bookmarkEnd w:id="54"/>
    </w:p>
    <w:p w14:paraId="2F74E011" w14:textId="77777777" w:rsidR="0079221C" w:rsidRPr="0079221C" w:rsidRDefault="0079221C" w:rsidP="0079221C"/>
    <w:p w14:paraId="31C4AB57" w14:textId="77777777" w:rsidR="00EA45D4" w:rsidRDefault="00EA45D4" w:rsidP="005940B9">
      <w:pPr>
        <w:spacing w:line="360" w:lineRule="auto"/>
        <w:ind w:firstLine="709"/>
        <w:jc w:val="both"/>
      </w:pPr>
      <w:r w:rsidRPr="3D830071">
        <w:rPr>
          <w:rFonts w:ascii="Arial" w:eastAsia="Arial" w:hAnsi="Arial" w:cs="Arial"/>
          <w:color w:val="000000" w:themeColor="text1"/>
          <w:sz w:val="24"/>
          <w:szCs w:val="24"/>
        </w:rPr>
        <w:t>Neste projeto atuam dois atores sendo eles o professor e o aluno e cada um desempenha um papel. O professor tem papel muito importante e desempenha 4 funções sendo a primeira chamada "Manter atividade", que consiste em criar as atividades, sendo elas atividades estáticas ou dinâmicas, excluir e alterar as mesmas se forem necessários</w:t>
      </w:r>
      <w:r w:rsidR="00A33B91">
        <w:rPr>
          <w:rFonts w:ascii="Arial" w:eastAsia="Arial" w:hAnsi="Arial" w:cs="Arial"/>
          <w:color w:val="000000" w:themeColor="text1"/>
          <w:sz w:val="24"/>
          <w:szCs w:val="24"/>
        </w:rPr>
        <w:t xml:space="preserve"> (MACHADO,2004)</w:t>
      </w:r>
      <w:r w:rsidRPr="3D830071">
        <w:rPr>
          <w:rFonts w:ascii="Arial" w:eastAsia="Arial" w:hAnsi="Arial" w:cs="Arial"/>
          <w:color w:val="000000" w:themeColor="text1"/>
          <w:sz w:val="24"/>
          <w:szCs w:val="24"/>
        </w:rPr>
        <w:t>.</w:t>
      </w:r>
    </w:p>
    <w:p w14:paraId="60EE072A" w14:textId="77777777" w:rsidR="00EA45D4" w:rsidRDefault="00EA45D4" w:rsidP="005940B9">
      <w:pPr>
        <w:spacing w:line="360" w:lineRule="auto"/>
        <w:ind w:firstLine="709"/>
        <w:jc w:val="both"/>
      </w:pPr>
      <w:r w:rsidRPr="3D830071">
        <w:rPr>
          <w:rFonts w:ascii="Arial" w:eastAsia="Arial" w:hAnsi="Arial" w:cs="Arial"/>
          <w:color w:val="000000" w:themeColor="text1"/>
          <w:sz w:val="24"/>
          <w:szCs w:val="24"/>
        </w:rPr>
        <w:t>A segunda função do professor seria "Manter instituto" que consiste em cadastrar o instituto de ensino em questão, ou seja, o professor tem a função de inserir no sistema o nome da faculdade que o mesmo trabalha.</w:t>
      </w:r>
    </w:p>
    <w:p w14:paraId="2695B8F1" w14:textId="77777777" w:rsidR="00EA45D4" w:rsidRDefault="00EA45D4" w:rsidP="005940B9">
      <w:pPr>
        <w:spacing w:line="360" w:lineRule="auto"/>
        <w:ind w:firstLine="709"/>
        <w:jc w:val="both"/>
      </w:pPr>
      <w:r w:rsidRPr="3D830071">
        <w:rPr>
          <w:rFonts w:ascii="Arial" w:eastAsia="Arial" w:hAnsi="Arial" w:cs="Arial"/>
          <w:color w:val="000000" w:themeColor="text1"/>
          <w:sz w:val="24"/>
          <w:szCs w:val="24"/>
        </w:rPr>
        <w:t>A terceira função seria "Manter disciplina" que também consiste em inserir as disciplinas que o professor leciona naquele instituto de ensino.</w:t>
      </w:r>
    </w:p>
    <w:p w14:paraId="58E4B17E" w14:textId="77777777" w:rsidR="00EA45D4" w:rsidRDefault="00EA45D4" w:rsidP="005940B9">
      <w:pPr>
        <w:spacing w:line="360" w:lineRule="auto"/>
        <w:ind w:firstLine="709"/>
        <w:jc w:val="both"/>
      </w:pPr>
      <w:r w:rsidRPr="3D830071">
        <w:rPr>
          <w:rFonts w:ascii="Arial" w:eastAsia="Arial" w:hAnsi="Arial" w:cs="Arial"/>
          <w:color w:val="000000" w:themeColor="text1"/>
          <w:sz w:val="24"/>
          <w:szCs w:val="24"/>
        </w:rPr>
        <w:t>A última função seria "manter o professor", onde, o mesmo terá que inserir os seus dados pessoais, assim como o seu usuário e login.</w:t>
      </w:r>
    </w:p>
    <w:p w14:paraId="587A149A" w14:textId="77777777" w:rsidR="00EA45D4" w:rsidRDefault="00EA45D4" w:rsidP="005940B9">
      <w:pPr>
        <w:spacing w:line="360" w:lineRule="auto"/>
        <w:ind w:firstLine="709"/>
        <w:jc w:val="both"/>
      </w:pPr>
      <w:r w:rsidRPr="3D830071">
        <w:rPr>
          <w:rFonts w:ascii="Arial" w:eastAsia="Arial" w:hAnsi="Arial" w:cs="Arial"/>
          <w:color w:val="000000" w:themeColor="text1"/>
          <w:sz w:val="24"/>
          <w:szCs w:val="24"/>
        </w:rPr>
        <w:t>Somente o professor consegue cadastrar as faculdades e suas matérias o aluno somente está autorizado a selecionar o seu instituto de ensino, disciplina e consequentemente o seu professor.</w:t>
      </w:r>
    </w:p>
    <w:p w14:paraId="5E752C03" w14:textId="77777777" w:rsidR="00EA45D4" w:rsidRDefault="00EA45D4" w:rsidP="005940B9">
      <w:pPr>
        <w:spacing w:line="360" w:lineRule="auto"/>
        <w:ind w:firstLine="709"/>
        <w:jc w:val="both"/>
      </w:pPr>
      <w:r w:rsidRPr="3D830071">
        <w:rPr>
          <w:rFonts w:ascii="Arial" w:eastAsia="Arial" w:hAnsi="Arial" w:cs="Arial"/>
          <w:color w:val="000000" w:themeColor="text1"/>
          <w:sz w:val="24"/>
          <w:szCs w:val="24"/>
        </w:rPr>
        <w:t>Sendo assim o aluno o aluno tem 2 funções importante no sistema onde a primeira seria "Fazer atividade" que consiste em poder visualizar os exercícios desenvolvidos pelo seu professor assim como realizá-los. O outro papel do aluno seria "Manter matrícula", onde neste caso o aluno é responsável por inserir os seus dados pessoais e criar seu login e senha.</w:t>
      </w:r>
    </w:p>
    <w:p w14:paraId="502667A6" w14:textId="77777777" w:rsidR="00BB5CE0" w:rsidRDefault="00EA45D4" w:rsidP="005940B9">
      <w:pPr>
        <w:spacing w:line="360" w:lineRule="auto"/>
        <w:ind w:firstLine="709"/>
        <w:jc w:val="both"/>
        <w:rPr>
          <w:rFonts w:ascii="Arial" w:eastAsia="Arial" w:hAnsi="Arial" w:cs="Arial"/>
          <w:color w:val="000000" w:themeColor="text1"/>
          <w:sz w:val="24"/>
          <w:szCs w:val="24"/>
        </w:rPr>
        <w:sectPr w:rsidR="00BB5CE0" w:rsidSect="009E5215">
          <w:headerReference w:type="default" r:id="rId29"/>
          <w:pgSz w:w="11906" w:h="16838"/>
          <w:pgMar w:top="1701" w:right="1134" w:bottom="1134" w:left="1701" w:header="1134" w:footer="708" w:gutter="0"/>
          <w:pgNumType w:start="10"/>
          <w:cols w:space="708"/>
          <w:docGrid w:linePitch="360"/>
        </w:sectPr>
      </w:pPr>
      <w:r w:rsidRPr="3D830071">
        <w:rPr>
          <w:rFonts w:ascii="Arial" w:eastAsia="Arial" w:hAnsi="Arial" w:cs="Arial"/>
          <w:color w:val="000000" w:themeColor="text1"/>
          <w:sz w:val="24"/>
          <w:szCs w:val="24"/>
        </w:rPr>
        <w:t>Sendo assim o professor cadastra os seus dados pessoais, assim como criando o seu login e senha e logo após isso cadastra o instituto de ensino e as disciplinas que leciona naquele instituto. Logo após isso o aluno entra no sistema cadastra seus dados, cria seu login e senha e seleciona o seu instituto de ensino, sua disciplina e posteriormente o seu professor.</w:t>
      </w:r>
      <w:r w:rsidR="00653759">
        <w:rPr>
          <w:rFonts w:ascii="Arial" w:eastAsia="Arial" w:hAnsi="Arial" w:cs="Arial"/>
          <w:color w:val="000000" w:themeColor="text1"/>
          <w:sz w:val="24"/>
          <w:szCs w:val="24"/>
        </w:rPr>
        <w:t xml:space="preserve"> A figura</w:t>
      </w:r>
      <w:r w:rsidR="00212F4A">
        <w:rPr>
          <w:rFonts w:ascii="Arial" w:eastAsia="Arial" w:hAnsi="Arial" w:cs="Arial"/>
          <w:color w:val="000000" w:themeColor="text1"/>
          <w:sz w:val="24"/>
          <w:szCs w:val="24"/>
        </w:rPr>
        <w:t xml:space="preserve"> 8 apresenta um exemplo de diagrama de caso de uso.</w:t>
      </w:r>
    </w:p>
    <w:p w14:paraId="6C632F1B" w14:textId="580AB979" w:rsidR="00E91582" w:rsidRDefault="00245598" w:rsidP="00AC529D">
      <w:pPr>
        <w:rPr>
          <w:rFonts w:ascii="Arial" w:eastAsia="Arial" w:hAnsi="Arial" w:cs="Arial"/>
          <w:color w:val="000000" w:themeColor="text1"/>
          <w:sz w:val="24"/>
          <w:szCs w:val="24"/>
        </w:rPr>
      </w:pPr>
      <w:r>
        <w:rPr>
          <w:noProof/>
        </w:rPr>
        <w:lastRenderedPageBreak/>
        <mc:AlternateContent>
          <mc:Choice Requires="wps">
            <w:drawing>
              <wp:anchor distT="0" distB="0" distL="114300" distR="114300" simplePos="0" relativeHeight="251670528" behindDoc="1" locked="0" layoutInCell="1" allowOverlap="1" wp14:anchorId="75168645" wp14:editId="10EC65D1">
                <wp:simplePos x="0" y="0"/>
                <wp:positionH relativeFrom="column">
                  <wp:posOffset>-177800</wp:posOffset>
                </wp:positionH>
                <wp:positionV relativeFrom="paragraph">
                  <wp:posOffset>215265</wp:posOffset>
                </wp:positionV>
                <wp:extent cx="5753100" cy="219075"/>
                <wp:effectExtent l="0" t="0" r="0" b="0"/>
                <wp:wrapTight wrapText="bothSides">
                  <wp:wrapPolygon edited="0">
                    <wp:start x="0" y="0"/>
                    <wp:lineTo x="0" y="20661"/>
                    <wp:lineTo x="21528" y="20661"/>
                    <wp:lineTo x="21528" y="0"/>
                    <wp:lineTo x="0" y="0"/>
                  </wp:wrapPolygon>
                </wp:wrapTight>
                <wp:docPr id="931436489" name="Caixa de Texto 9314364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219075"/>
                        </a:xfrm>
                        <a:prstGeom prst="rect">
                          <a:avLst/>
                        </a:prstGeom>
                        <a:solidFill>
                          <a:prstClr val="white"/>
                        </a:solidFill>
                        <a:ln>
                          <a:noFill/>
                        </a:ln>
                      </wps:spPr>
                      <wps:txbx>
                        <w:txbxContent>
                          <w:p w14:paraId="75C309B4" w14:textId="76CAA7E9" w:rsidR="008C092C" w:rsidRPr="00DD22CE" w:rsidRDefault="008C092C" w:rsidP="00154C33">
                            <w:pPr>
                              <w:pStyle w:val="Legenda"/>
                              <w:rPr>
                                <w:noProof/>
                              </w:rPr>
                            </w:pPr>
                            <w:bookmarkStart w:id="55" w:name="_Toc88996119"/>
                            <w:bookmarkStart w:id="56" w:name="_Toc89413739"/>
                            <w:r>
                              <w:t xml:space="preserve">Figura </w:t>
                            </w:r>
                            <w:r w:rsidR="00955126">
                              <w:fldChar w:fldCharType="begin"/>
                            </w:r>
                            <w:r w:rsidR="00955126">
                              <w:instrText xml:space="preserve"> SEQ Figura \* ARABIC </w:instrText>
                            </w:r>
                            <w:r w:rsidR="00955126">
                              <w:fldChar w:fldCharType="separate"/>
                            </w:r>
                            <w:r w:rsidR="00456ECC">
                              <w:rPr>
                                <w:noProof/>
                              </w:rPr>
                              <w:t>8</w:t>
                            </w:r>
                            <w:r w:rsidR="00955126">
                              <w:rPr>
                                <w:noProof/>
                              </w:rPr>
                              <w:fldChar w:fldCharType="end"/>
                            </w:r>
                            <w:r>
                              <w:t xml:space="preserve"> - </w:t>
                            </w:r>
                            <w:r w:rsidRPr="00696B47">
                              <w:t xml:space="preserve">Diagrama de caso de uso: </w:t>
                            </w:r>
                            <w:bookmarkEnd w:id="55"/>
                            <w:r>
                              <w:t>Atividade de cada usuário</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5168645" id="Caixa de Texto 931436489" o:spid="_x0000_s1040" type="#_x0000_t202" style="position:absolute;margin-left:-14pt;margin-top:16.95pt;width:453pt;height:17.2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" stroked="f">
                <v:textbox inset="0,0,0,0">
                  <w:txbxContent>
                    <w:p w14:paraId="75C309B4" w14:textId="76CAA7E9" w:rsidR="008C092C" w:rsidRPr="00DD22CE" w:rsidRDefault="008C092C" w:rsidP="00154C33">
                      <w:pPr>
                        <w:pStyle w:val="Legenda"/>
                        <w:rPr>
                          <w:noProof/>
                        </w:rPr>
                      </w:pPr>
                      <w:bookmarkStart w:id="57" w:name="_Toc88996119"/>
                      <w:bookmarkStart w:id="58" w:name="_Toc89413739"/>
                      <w:r>
                        <w:t xml:space="preserve">Figura </w:t>
                      </w:r>
                      <w:r w:rsidR="00955126">
                        <w:fldChar w:fldCharType="begin"/>
                      </w:r>
                      <w:r w:rsidR="00955126">
                        <w:instrText xml:space="preserve"> SEQ Figura \* ARABIC </w:instrText>
                      </w:r>
                      <w:r w:rsidR="00955126">
                        <w:fldChar w:fldCharType="separate"/>
                      </w:r>
                      <w:r w:rsidR="00456ECC">
                        <w:rPr>
                          <w:noProof/>
                        </w:rPr>
                        <w:t>8</w:t>
                      </w:r>
                      <w:r w:rsidR="00955126">
                        <w:rPr>
                          <w:noProof/>
                        </w:rPr>
                        <w:fldChar w:fldCharType="end"/>
                      </w:r>
                      <w:r>
                        <w:t xml:space="preserve"> - </w:t>
                      </w:r>
                      <w:r w:rsidRPr="00696B47">
                        <w:t xml:space="preserve">Diagrama de caso de uso: </w:t>
                      </w:r>
                      <w:bookmarkEnd w:id="57"/>
                      <w:r>
                        <w:t>Atividade de cada usuário</w:t>
                      </w:r>
                      <w:bookmarkEnd w:id="58"/>
                    </w:p>
                  </w:txbxContent>
                </v:textbox>
                <w10:wrap type="tight"/>
              </v:shape>
            </w:pict>
          </mc:Fallback>
        </mc:AlternateContent>
      </w:r>
    </w:p>
    <w:p w14:paraId="34131CEA" w14:textId="77777777" w:rsidR="00BB5CE0" w:rsidRDefault="00BB5CE0" w:rsidP="00AC529D">
      <w:pPr>
        <w:rPr>
          <w:rFonts w:ascii="Arial" w:eastAsia="Arial" w:hAnsi="Arial" w:cs="Arial"/>
          <w:color w:val="000000" w:themeColor="text1"/>
          <w:sz w:val="24"/>
          <w:szCs w:val="24"/>
        </w:rPr>
      </w:pPr>
    </w:p>
    <w:p w14:paraId="5C490B75" w14:textId="77777777" w:rsidR="00BB5CE0" w:rsidRDefault="00D13C6B" w:rsidP="00AC529D">
      <w:pPr>
        <w:rPr>
          <w:rFonts w:ascii="Arial" w:eastAsia="Arial" w:hAnsi="Arial" w:cs="Arial"/>
          <w:color w:val="000000" w:themeColor="text1"/>
          <w:sz w:val="24"/>
          <w:szCs w:val="24"/>
        </w:rPr>
      </w:pPr>
      <w:r>
        <w:rPr>
          <w:noProof/>
          <w:lang w:eastAsia="pt-BR"/>
        </w:rPr>
        <w:drawing>
          <wp:anchor distT="0" distB="0" distL="114300" distR="114300" simplePos="0" relativeHeight="251655680" behindDoc="1" locked="0" layoutInCell="1" allowOverlap="1" wp14:anchorId="7C29F8C1" wp14:editId="7138EF55">
            <wp:simplePos x="0" y="0"/>
            <wp:positionH relativeFrom="column">
              <wp:posOffset>-270510</wp:posOffset>
            </wp:positionH>
            <wp:positionV relativeFrom="paragraph">
              <wp:posOffset>325120</wp:posOffset>
            </wp:positionV>
            <wp:extent cx="5929630" cy="3035935"/>
            <wp:effectExtent l="0" t="0" r="0" b="0"/>
            <wp:wrapTight wrapText="bothSides">
              <wp:wrapPolygon edited="0">
                <wp:start x="0" y="0"/>
                <wp:lineTo x="0" y="21415"/>
                <wp:lineTo x="21512" y="21415"/>
                <wp:lineTo x="21512" y="0"/>
                <wp:lineTo x="0" y="0"/>
              </wp:wrapPolygon>
            </wp:wrapTight>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9630" cy="3035935"/>
                    </a:xfrm>
                    <a:prstGeom prst="rect">
                      <a:avLst/>
                    </a:prstGeom>
                    <a:noFill/>
                    <a:ln>
                      <a:noFill/>
                    </a:ln>
                  </pic:spPr>
                </pic:pic>
              </a:graphicData>
            </a:graphic>
          </wp:anchor>
        </w:drawing>
      </w:r>
    </w:p>
    <w:p w14:paraId="79496829" w14:textId="77777777" w:rsidR="00F57B99" w:rsidRPr="00E91582" w:rsidRDefault="00F57B99" w:rsidP="00D13C6B">
      <w:pPr>
        <w:spacing w:line="360" w:lineRule="auto"/>
        <w:jc w:val="center"/>
        <w:rPr>
          <w:rFonts w:ascii="Arial" w:hAnsi="Arial" w:cs="Arial"/>
          <w:sz w:val="24"/>
          <w:szCs w:val="24"/>
        </w:rPr>
      </w:pPr>
      <w:r>
        <w:rPr>
          <w:rFonts w:ascii="Arial" w:eastAsia="Arial" w:hAnsi="Arial" w:cs="Arial"/>
          <w:color w:val="000000" w:themeColor="text1"/>
          <w:sz w:val="24"/>
          <w:szCs w:val="24"/>
        </w:rPr>
        <w:t>Fonte: Autor</w:t>
      </w:r>
    </w:p>
    <w:p w14:paraId="102DD2E0" w14:textId="77777777" w:rsidR="00BB5CE0" w:rsidRDefault="00BB5CE0" w:rsidP="00AC529D">
      <w:pPr>
        <w:rPr>
          <w:rFonts w:ascii="Arial" w:eastAsia="Arial" w:hAnsi="Arial" w:cs="Arial"/>
          <w:color w:val="000000" w:themeColor="text1"/>
          <w:sz w:val="24"/>
          <w:szCs w:val="24"/>
        </w:rPr>
        <w:sectPr w:rsidR="00BB5CE0" w:rsidSect="00D13C6B">
          <w:headerReference w:type="default" r:id="rId31"/>
          <w:pgSz w:w="11906" w:h="16838"/>
          <w:pgMar w:top="1701" w:right="1134" w:bottom="1134" w:left="1701" w:header="1134" w:footer="708" w:gutter="0"/>
          <w:pgNumType w:start="10"/>
          <w:cols w:space="708"/>
          <w:docGrid w:linePitch="360"/>
        </w:sectPr>
      </w:pPr>
    </w:p>
    <w:p w14:paraId="48FF9718" w14:textId="77777777" w:rsidR="00AC529D" w:rsidRPr="00996203" w:rsidRDefault="00996203" w:rsidP="004E5002">
      <w:pPr>
        <w:pStyle w:val="Ttulo2"/>
        <w:rPr>
          <w:rFonts w:ascii="Arial" w:eastAsia="Arial" w:hAnsi="Arial" w:cs="Arial"/>
          <w:color w:val="auto"/>
          <w:sz w:val="24"/>
          <w:szCs w:val="24"/>
        </w:rPr>
      </w:pPr>
      <w:bookmarkStart w:id="59" w:name="_Toc89413832"/>
      <w:r>
        <w:rPr>
          <w:rFonts w:ascii="Arial" w:eastAsia="Arial" w:hAnsi="Arial" w:cs="Arial"/>
          <w:color w:val="auto"/>
          <w:sz w:val="24"/>
          <w:szCs w:val="24"/>
        </w:rPr>
        <w:lastRenderedPageBreak/>
        <w:t>3</w:t>
      </w:r>
      <w:r w:rsidR="00AC529D" w:rsidRPr="00996203">
        <w:rPr>
          <w:rFonts w:ascii="Arial" w:eastAsia="Arial" w:hAnsi="Arial" w:cs="Arial"/>
          <w:color w:val="auto"/>
          <w:sz w:val="24"/>
          <w:szCs w:val="24"/>
        </w:rPr>
        <w:t>.2 DIAGRAMA DE CLASSES</w:t>
      </w:r>
      <w:bookmarkEnd w:id="59"/>
    </w:p>
    <w:p w14:paraId="105444A5" w14:textId="77777777" w:rsidR="004E5002" w:rsidRPr="004E5002" w:rsidRDefault="004E5002" w:rsidP="004E5002"/>
    <w:p w14:paraId="0BDA2804" w14:textId="77777777" w:rsidR="00AC529D" w:rsidRDefault="00AC529D" w:rsidP="00AC529D">
      <w:pPr>
        <w:spacing w:line="360" w:lineRule="auto"/>
        <w:ind w:firstLine="709"/>
        <w:jc w:val="both"/>
      </w:pPr>
      <w:r w:rsidRPr="3D830071">
        <w:rPr>
          <w:rFonts w:ascii="Arial" w:eastAsia="Arial" w:hAnsi="Arial" w:cs="Arial"/>
          <w:color w:val="000000" w:themeColor="text1"/>
          <w:sz w:val="24"/>
          <w:szCs w:val="24"/>
        </w:rPr>
        <w:t xml:space="preserve">Neste diagrama tem-se a classe professor, onde </w:t>
      </w:r>
      <w:r w:rsidR="00742E89">
        <w:rPr>
          <w:rFonts w:ascii="Arial" w:eastAsia="Arial" w:hAnsi="Arial" w:cs="Arial"/>
          <w:color w:val="000000" w:themeColor="text1"/>
          <w:sz w:val="24"/>
          <w:szCs w:val="24"/>
        </w:rPr>
        <w:t>este</w:t>
      </w:r>
      <w:r w:rsidRPr="3D830071">
        <w:rPr>
          <w:rFonts w:ascii="Arial" w:eastAsia="Arial" w:hAnsi="Arial" w:cs="Arial"/>
          <w:color w:val="000000" w:themeColor="text1"/>
          <w:sz w:val="24"/>
          <w:szCs w:val="24"/>
        </w:rPr>
        <w:t xml:space="preserve"> é responsável por armazenar os dados pessoais referentes ao professor, como o seu nome, e-mail e a palavra-chave que é um mecanismo para recuperar a senha do seu usuário, caso </w:t>
      </w:r>
      <w:r w:rsidR="00DD2F8D">
        <w:rPr>
          <w:rFonts w:ascii="Arial" w:eastAsia="Arial" w:hAnsi="Arial" w:cs="Arial"/>
          <w:color w:val="000000" w:themeColor="text1"/>
          <w:sz w:val="24"/>
          <w:szCs w:val="24"/>
        </w:rPr>
        <w:t xml:space="preserve">este </w:t>
      </w:r>
      <w:r w:rsidRPr="3D830071">
        <w:rPr>
          <w:rFonts w:ascii="Arial" w:eastAsia="Arial" w:hAnsi="Arial" w:cs="Arial"/>
          <w:color w:val="000000" w:themeColor="text1"/>
          <w:sz w:val="24"/>
          <w:szCs w:val="24"/>
        </w:rPr>
        <w:t>tenha se esquecido.</w:t>
      </w:r>
    </w:p>
    <w:p w14:paraId="4B3DCC29" w14:textId="77777777" w:rsidR="00AC529D" w:rsidRDefault="00AC529D" w:rsidP="009D6185">
      <w:pPr>
        <w:spacing w:line="360" w:lineRule="auto"/>
        <w:ind w:firstLine="709"/>
        <w:jc w:val="both"/>
      </w:pPr>
      <w:r w:rsidRPr="3D830071">
        <w:rPr>
          <w:rFonts w:ascii="Arial" w:eastAsia="Arial" w:hAnsi="Arial" w:cs="Arial"/>
          <w:color w:val="000000" w:themeColor="text1"/>
          <w:sz w:val="24"/>
          <w:szCs w:val="24"/>
        </w:rPr>
        <w:t>Em seguida tem-se a classe instituto que é responsável por armazenar os dados referente ao instituto de ensino como o nome da própria instituição e os professores que trabalham naquele local. A classe instituto se relaciona com a classe professor e aluno. Entretanto um professor pode trabalhar em vários institutos de ensino assim como um instituto pode possuir vários professores, logo tem-se um relacionamento N:N. Sendo assim tem-se uma classe intermediária chamada "Professor</w:t>
      </w:r>
      <w:r w:rsidR="00EE023B">
        <w:rPr>
          <w:rFonts w:ascii="Arial" w:eastAsia="Arial" w:hAnsi="Arial" w:cs="Arial"/>
          <w:color w:val="000000" w:themeColor="text1"/>
          <w:sz w:val="24"/>
          <w:szCs w:val="24"/>
        </w:rPr>
        <w:t xml:space="preserve"> </w:t>
      </w:r>
      <w:r w:rsidRPr="3D830071">
        <w:rPr>
          <w:rFonts w:ascii="Arial" w:eastAsia="Arial" w:hAnsi="Arial" w:cs="Arial"/>
          <w:color w:val="000000" w:themeColor="text1"/>
          <w:sz w:val="24"/>
          <w:szCs w:val="24"/>
        </w:rPr>
        <w:t>X</w:t>
      </w:r>
      <w:r w:rsidR="007D5A8E">
        <w:rPr>
          <w:rFonts w:ascii="Arial" w:eastAsia="Arial" w:hAnsi="Arial" w:cs="Arial"/>
          <w:color w:val="000000" w:themeColor="text1"/>
          <w:sz w:val="24"/>
          <w:szCs w:val="24"/>
        </w:rPr>
        <w:t xml:space="preserve"> </w:t>
      </w:r>
      <w:r w:rsidRPr="3D830071">
        <w:rPr>
          <w:rFonts w:ascii="Arial" w:eastAsia="Arial" w:hAnsi="Arial" w:cs="Arial"/>
          <w:color w:val="000000" w:themeColor="text1"/>
          <w:sz w:val="24"/>
          <w:szCs w:val="24"/>
        </w:rPr>
        <w:t>Instituto" que será importante na hora de realizar uma pesquisa, pois, com essa classe será possível analisar quais professores trabalham em determinado instituto, assim como em quais institutos determinados professor trabalha.</w:t>
      </w:r>
    </w:p>
    <w:p w14:paraId="1CCE2F44" w14:textId="77777777" w:rsidR="00AC529D" w:rsidRDefault="00AC529D" w:rsidP="00AC529D">
      <w:pPr>
        <w:spacing w:line="360" w:lineRule="auto"/>
        <w:ind w:firstLine="709"/>
        <w:jc w:val="both"/>
      </w:pPr>
      <w:r w:rsidRPr="3D830071">
        <w:rPr>
          <w:rFonts w:ascii="Arial" w:eastAsia="Arial" w:hAnsi="Arial" w:cs="Arial"/>
          <w:color w:val="000000" w:themeColor="text1"/>
          <w:sz w:val="24"/>
          <w:szCs w:val="24"/>
        </w:rPr>
        <w:t>A classe instituto também se relaciona com a classe aluno, entretanto a cardinalidade seria de 1:N, pois, um instituto pode ter vários alunos, mas o oposto não se aplica.</w:t>
      </w:r>
    </w:p>
    <w:p w14:paraId="2CF80C89" w14:textId="77777777" w:rsidR="00AC529D" w:rsidRDefault="00AC529D" w:rsidP="00AC529D">
      <w:pPr>
        <w:spacing w:line="360" w:lineRule="auto"/>
        <w:ind w:firstLine="709"/>
        <w:jc w:val="both"/>
      </w:pPr>
      <w:r w:rsidRPr="3D830071">
        <w:rPr>
          <w:rFonts w:ascii="Arial" w:eastAsia="Arial" w:hAnsi="Arial" w:cs="Arial"/>
          <w:color w:val="000000" w:themeColor="text1"/>
          <w:sz w:val="24"/>
          <w:szCs w:val="24"/>
        </w:rPr>
        <w:t xml:space="preserve">A classe professor também se relaciona com a classe disciplina onde </w:t>
      </w:r>
      <w:r w:rsidR="009075A3">
        <w:rPr>
          <w:rFonts w:ascii="Arial" w:eastAsia="Arial" w:hAnsi="Arial" w:cs="Arial"/>
          <w:color w:val="000000" w:themeColor="text1"/>
          <w:sz w:val="24"/>
          <w:szCs w:val="24"/>
        </w:rPr>
        <w:t>que</w:t>
      </w:r>
      <w:r w:rsidRPr="3D830071">
        <w:rPr>
          <w:rFonts w:ascii="Arial" w:eastAsia="Arial" w:hAnsi="Arial" w:cs="Arial"/>
          <w:color w:val="000000" w:themeColor="text1"/>
          <w:sz w:val="24"/>
          <w:szCs w:val="24"/>
        </w:rPr>
        <w:t xml:space="preserve"> é responsável por armazenar os dados referente a disciplina em questão, pelo fato de uma disciplina poder ser lecionada por vários professores e o mesmo poder ensinar várias disciplinas tem-se uma cardinalidade N:N. Sendo assim necessário a utilização de uma classe intermediária chamada "Professor</w:t>
      </w:r>
      <w:r w:rsidR="00DB1A5A">
        <w:rPr>
          <w:rFonts w:ascii="Arial" w:eastAsia="Arial" w:hAnsi="Arial" w:cs="Arial"/>
          <w:color w:val="000000" w:themeColor="text1"/>
          <w:sz w:val="24"/>
          <w:szCs w:val="24"/>
        </w:rPr>
        <w:t xml:space="preserve"> </w:t>
      </w:r>
      <w:r w:rsidRPr="3D830071">
        <w:rPr>
          <w:rFonts w:ascii="Arial" w:eastAsia="Arial" w:hAnsi="Arial" w:cs="Arial"/>
          <w:color w:val="000000" w:themeColor="text1"/>
          <w:sz w:val="24"/>
          <w:szCs w:val="24"/>
        </w:rPr>
        <w:t>X</w:t>
      </w:r>
      <w:r w:rsidR="00DB1A5A">
        <w:rPr>
          <w:rFonts w:ascii="Arial" w:eastAsia="Arial" w:hAnsi="Arial" w:cs="Arial"/>
          <w:color w:val="000000" w:themeColor="text1"/>
          <w:sz w:val="24"/>
          <w:szCs w:val="24"/>
        </w:rPr>
        <w:t xml:space="preserve"> </w:t>
      </w:r>
      <w:r w:rsidRPr="3D830071">
        <w:rPr>
          <w:rFonts w:ascii="Arial" w:eastAsia="Arial" w:hAnsi="Arial" w:cs="Arial"/>
          <w:color w:val="000000" w:themeColor="text1"/>
          <w:sz w:val="24"/>
          <w:szCs w:val="24"/>
        </w:rPr>
        <w:t>Disciplina" que será responsável por tornar possível realizar uma consulta para saber quais disciplinas são lecionadas por determinado professor por exemplo.</w:t>
      </w:r>
    </w:p>
    <w:p w14:paraId="4305AC86" w14:textId="77777777" w:rsidR="00AC529D" w:rsidRDefault="00AC529D" w:rsidP="00AC529D">
      <w:pPr>
        <w:spacing w:line="360" w:lineRule="auto"/>
        <w:ind w:firstLine="709"/>
        <w:jc w:val="both"/>
      </w:pPr>
      <w:r w:rsidRPr="3D830071">
        <w:rPr>
          <w:rFonts w:ascii="Arial" w:eastAsia="Arial" w:hAnsi="Arial" w:cs="Arial"/>
          <w:color w:val="000000" w:themeColor="text1"/>
          <w:sz w:val="24"/>
          <w:szCs w:val="24"/>
        </w:rPr>
        <w:t xml:space="preserve">A classe usuária tem um relacionamento com a classe professor e com a classe aluno e em ambos os relacionamentos se tem a cardinalidade 1:1, pois, tanto o professor como o aluno só podem ter um usuário cadastrado em seu perfil. A classe usuária é responsável por armazenar os dados referente ao nome de login do usuário no sistema assim como a sua senha e o seu tipo, sendo o último podendo ser de duas categorias sendo a primeira de Aluno ou de Professor. A primeira categoria se aplica aos usuários que são os discentes que nada mais são que os próprios alunos então </w:t>
      </w:r>
      <w:r w:rsidR="00E621FF">
        <w:rPr>
          <w:rFonts w:ascii="Arial" w:eastAsia="Arial" w:hAnsi="Arial" w:cs="Arial"/>
          <w:color w:val="000000" w:themeColor="text1"/>
          <w:sz w:val="24"/>
          <w:szCs w:val="24"/>
        </w:rPr>
        <w:lastRenderedPageBreak/>
        <w:t>estes</w:t>
      </w:r>
      <w:r w:rsidRPr="3D830071">
        <w:rPr>
          <w:rFonts w:ascii="Arial" w:eastAsia="Arial" w:hAnsi="Arial" w:cs="Arial"/>
          <w:color w:val="000000" w:themeColor="text1"/>
          <w:sz w:val="24"/>
          <w:szCs w:val="24"/>
        </w:rPr>
        <w:t xml:space="preserve"> não poderão criar as atividades simplesmente terão acesso às atividades já criadas pelo seu professor e terão acesso às atividades que foram criadas pelos próprios desenvolvedores do sistema. Já a categoria do tipo professor é para os usuários docentes, pois,</w:t>
      </w:r>
      <w:r w:rsidR="00E621FF">
        <w:rPr>
          <w:rFonts w:ascii="Arial" w:eastAsia="Arial" w:hAnsi="Arial" w:cs="Arial"/>
          <w:color w:val="000000" w:themeColor="text1"/>
          <w:sz w:val="24"/>
          <w:szCs w:val="24"/>
        </w:rPr>
        <w:t xml:space="preserve"> estes</w:t>
      </w:r>
      <w:r w:rsidRPr="3D830071">
        <w:rPr>
          <w:rFonts w:ascii="Arial" w:eastAsia="Arial" w:hAnsi="Arial" w:cs="Arial"/>
          <w:color w:val="000000" w:themeColor="text1"/>
          <w:sz w:val="24"/>
          <w:szCs w:val="24"/>
        </w:rPr>
        <w:t xml:space="preserve"> terão a função de criar as atividades para seus alunos.</w:t>
      </w:r>
    </w:p>
    <w:p w14:paraId="4BB878D4" w14:textId="77777777" w:rsidR="00AC529D" w:rsidRDefault="00AC529D" w:rsidP="00AC529D">
      <w:pPr>
        <w:spacing w:line="360" w:lineRule="auto"/>
        <w:ind w:firstLine="709"/>
        <w:jc w:val="both"/>
      </w:pPr>
      <w:r w:rsidRPr="3D830071">
        <w:rPr>
          <w:rFonts w:ascii="Arial" w:eastAsia="Arial" w:hAnsi="Arial" w:cs="Arial"/>
          <w:color w:val="000000" w:themeColor="text1"/>
          <w:sz w:val="24"/>
          <w:szCs w:val="24"/>
        </w:rPr>
        <w:t>A classe aluno tem a função de armazenar os dados referentes aos alunos no sistema, como o seu nome, e-mail</w:t>
      </w:r>
      <w:r w:rsidR="006B25B4">
        <w:rPr>
          <w:rFonts w:ascii="Arial" w:eastAsia="Arial" w:hAnsi="Arial" w:cs="Arial"/>
          <w:color w:val="000000" w:themeColor="text1"/>
          <w:sz w:val="24"/>
          <w:szCs w:val="24"/>
        </w:rPr>
        <w:t xml:space="preserve">, </w:t>
      </w:r>
      <w:r w:rsidRPr="3D830071">
        <w:rPr>
          <w:rFonts w:ascii="Arial" w:eastAsia="Arial" w:hAnsi="Arial" w:cs="Arial"/>
          <w:color w:val="000000" w:themeColor="text1"/>
          <w:sz w:val="24"/>
          <w:szCs w:val="24"/>
        </w:rPr>
        <w:t>etc. Esta classe se relaciona com mais 5 classes sendo elas: Professor, instituto, usuário, disciplina e atividade.</w:t>
      </w:r>
    </w:p>
    <w:p w14:paraId="7F004949" w14:textId="77777777" w:rsidR="00AC529D" w:rsidRDefault="00AC529D" w:rsidP="00AC529D">
      <w:pPr>
        <w:spacing w:line="360" w:lineRule="auto"/>
        <w:ind w:firstLine="709"/>
        <w:jc w:val="both"/>
      </w:pPr>
      <w:r w:rsidRPr="3D830071">
        <w:rPr>
          <w:rFonts w:ascii="Arial" w:eastAsia="Arial" w:hAnsi="Arial" w:cs="Arial"/>
          <w:color w:val="000000" w:themeColor="text1"/>
          <w:sz w:val="24"/>
          <w:szCs w:val="24"/>
        </w:rPr>
        <w:t>Pelo fato de um aluno poder estar matriculado em várias disciplinas e ter vários professores e vise versa fez-se necessário criar 2 tabelas intermediárias chamadas "Disciplina Aluno" e "Professor</w:t>
      </w:r>
      <w:r w:rsidR="0014068D">
        <w:rPr>
          <w:rFonts w:ascii="Arial" w:eastAsia="Arial" w:hAnsi="Arial" w:cs="Arial"/>
          <w:color w:val="000000" w:themeColor="text1"/>
          <w:sz w:val="24"/>
          <w:szCs w:val="24"/>
        </w:rPr>
        <w:t xml:space="preserve"> </w:t>
      </w:r>
      <w:r w:rsidRPr="3D830071">
        <w:rPr>
          <w:rFonts w:ascii="Arial" w:eastAsia="Arial" w:hAnsi="Arial" w:cs="Arial"/>
          <w:color w:val="000000" w:themeColor="text1"/>
          <w:sz w:val="24"/>
          <w:szCs w:val="24"/>
        </w:rPr>
        <w:t>X</w:t>
      </w:r>
      <w:r w:rsidR="0014068D">
        <w:rPr>
          <w:rFonts w:ascii="Arial" w:eastAsia="Arial" w:hAnsi="Arial" w:cs="Arial"/>
          <w:color w:val="000000" w:themeColor="text1"/>
          <w:sz w:val="24"/>
          <w:szCs w:val="24"/>
        </w:rPr>
        <w:t xml:space="preserve"> </w:t>
      </w:r>
      <w:r w:rsidRPr="3D830071">
        <w:rPr>
          <w:rFonts w:ascii="Arial" w:eastAsia="Arial" w:hAnsi="Arial" w:cs="Arial"/>
          <w:color w:val="000000" w:themeColor="text1"/>
          <w:sz w:val="24"/>
          <w:szCs w:val="24"/>
        </w:rPr>
        <w:t>Aluno" onde ambas terão papel importante na hora se realizar uma consulta para saber quais alunos estão matriculados em determinada disciplina com um professor específico. Com isso estes relacionamentos entre as tabelas têm cardinalidade de N:N.</w:t>
      </w:r>
    </w:p>
    <w:p w14:paraId="4908616B" w14:textId="77777777" w:rsidR="00AC529D" w:rsidRDefault="00AC529D" w:rsidP="00AC529D">
      <w:pPr>
        <w:spacing w:line="360" w:lineRule="auto"/>
        <w:ind w:firstLine="709"/>
        <w:jc w:val="both"/>
      </w:pPr>
      <w:r w:rsidRPr="3D830071">
        <w:rPr>
          <w:rFonts w:ascii="Arial" w:eastAsia="Arial" w:hAnsi="Arial" w:cs="Arial"/>
          <w:color w:val="000000" w:themeColor="text1"/>
          <w:sz w:val="24"/>
          <w:szCs w:val="24"/>
        </w:rPr>
        <w:t>Uma atividade pode ser estática ou dinâmica onde a primeira trata-se de um exercício onde o aluno só precisa desenvolvê-lo até o resultado final ficar igual ao do exemplo e o dinâmico se trata de um exercício onde o aluno deverá completar as lacunas para se chegar ao resultado final. Sendo assim tem-se a classe chamada "tabela atividade" que está relacionado ao professor, pois, uma atividade é desenvolvida pelo próprio docente e como um professor pode desenvolver várias atividades e cada atividade é única de um professor tem-se uma cardinalidade de 1:n.Como uma mesma atividade  pode ser desenvolvida por diversos alunos e um discente realizar diversas atividades fez-se necessário criar uma tabela intermediária entre essas duas classes para que possa realizar consulta como por exemplo que alunos fizeram determinada atividade.</w:t>
      </w:r>
    </w:p>
    <w:p w14:paraId="618E0EED" w14:textId="77777777" w:rsidR="00AC529D" w:rsidRDefault="00AC529D" w:rsidP="00AC529D">
      <w:pPr>
        <w:spacing w:line="360" w:lineRule="auto"/>
        <w:ind w:firstLine="709"/>
        <w:jc w:val="both"/>
      </w:pPr>
      <w:r w:rsidRPr="3D830071">
        <w:rPr>
          <w:rFonts w:ascii="Arial" w:eastAsia="Arial" w:hAnsi="Arial" w:cs="Arial"/>
          <w:color w:val="000000" w:themeColor="text1"/>
          <w:sz w:val="24"/>
          <w:szCs w:val="24"/>
        </w:rPr>
        <w:t>Como uma atividade pode ser estática e dinâmica fez-se necessário usar o recurso de herança onde foi criado uma classe para cada tipo de atividade. A atividade estática possui uma classe onde armazena os dados referentes à atividade sendo elas: dica, objetivo, assunto entre outros. Para armazenar o gabarito dessa atividade fez-se necessário criar uma classe que irá armazenar todas essas respostas.</w:t>
      </w:r>
    </w:p>
    <w:p w14:paraId="21DF77C3" w14:textId="5002040F" w:rsidR="00BB5CE0" w:rsidRDefault="00AC529D" w:rsidP="00AC529D">
      <w:pPr>
        <w:spacing w:line="360" w:lineRule="auto"/>
        <w:ind w:firstLine="709"/>
        <w:jc w:val="both"/>
        <w:rPr>
          <w:rFonts w:ascii="Arial" w:eastAsia="Arial" w:hAnsi="Arial" w:cs="Arial"/>
          <w:color w:val="000000" w:themeColor="text1"/>
          <w:sz w:val="24"/>
          <w:szCs w:val="24"/>
        </w:rPr>
        <w:sectPr w:rsidR="00BB5CE0" w:rsidSect="0076092C">
          <w:headerReference w:type="default" r:id="rId32"/>
          <w:pgSz w:w="11906" w:h="16838"/>
          <w:pgMar w:top="1701" w:right="1134" w:bottom="1134" w:left="1701" w:header="1134" w:footer="708" w:gutter="0"/>
          <w:pgNumType w:start="23"/>
          <w:cols w:space="708"/>
          <w:docGrid w:linePitch="360"/>
        </w:sectPr>
      </w:pPr>
      <w:r w:rsidRPr="7D69B5DD">
        <w:rPr>
          <w:rFonts w:ascii="Arial" w:eastAsia="Arial" w:hAnsi="Arial" w:cs="Arial"/>
          <w:color w:val="000000" w:themeColor="text1"/>
          <w:sz w:val="24"/>
          <w:szCs w:val="24"/>
        </w:rPr>
        <w:lastRenderedPageBreak/>
        <w:t>Já a atividade dinâmica é composta por 3 tipos onde o professor durante o desenvolvimento da atividade poderá escolher até 2 desses 3 tipos para inserir em uma linha.</w:t>
      </w:r>
      <w:r w:rsidR="00F126E2">
        <w:rPr>
          <w:rFonts w:ascii="Arial" w:eastAsia="Arial" w:hAnsi="Arial" w:cs="Arial"/>
          <w:color w:val="000000" w:themeColor="text1"/>
          <w:sz w:val="24"/>
          <w:szCs w:val="24"/>
        </w:rPr>
        <w:t xml:space="preserve"> A figura 9 apresenta um exemplo de diagrama de classe</w:t>
      </w:r>
    </w:p>
    <w:p w14:paraId="14130F6F" w14:textId="5A38653D" w:rsidR="00154C33" w:rsidRDefault="00C4325A" w:rsidP="00154C33">
      <w:pPr>
        <w:spacing w:line="360" w:lineRule="auto"/>
        <w:jc w:val="both"/>
        <w:rPr>
          <w:rFonts w:ascii="Arial" w:eastAsia="Arial" w:hAnsi="Arial" w:cs="Arial"/>
          <w:color w:val="000000" w:themeColor="text1"/>
          <w:sz w:val="24"/>
          <w:szCs w:val="24"/>
        </w:rPr>
      </w:pPr>
      <w:r>
        <w:rPr>
          <w:rFonts w:ascii="Arial" w:hAnsi="Arial" w:cs="Arial"/>
          <w:noProof/>
          <w:sz w:val="24"/>
          <w:szCs w:val="24"/>
        </w:rPr>
        <w:lastRenderedPageBreak/>
        <w:drawing>
          <wp:anchor distT="0" distB="0" distL="114300" distR="114300" simplePos="0" relativeHeight="251674112" behindDoc="1" locked="0" layoutInCell="1" allowOverlap="1" wp14:anchorId="1F159927" wp14:editId="607B0CA4">
            <wp:simplePos x="0" y="0"/>
            <wp:positionH relativeFrom="column">
              <wp:posOffset>2804160</wp:posOffset>
            </wp:positionH>
            <wp:positionV relativeFrom="paragraph">
              <wp:posOffset>169545</wp:posOffset>
            </wp:positionV>
            <wp:extent cx="7829550" cy="8648700"/>
            <wp:effectExtent l="0" t="0" r="0" b="0"/>
            <wp:wrapTight wrapText="bothSides">
              <wp:wrapPolygon edited="0">
                <wp:start x="0" y="0"/>
                <wp:lineTo x="0" y="21552"/>
                <wp:lineTo x="21547" y="21552"/>
                <wp:lineTo x="21547" y="0"/>
                <wp:lineTo x="0" y="0"/>
              </wp:wrapPolygon>
            </wp:wrapTight>
            <wp:docPr id="12" name="Imagem 1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Diagrama&#10;&#10;Descrição gerada automa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829550" cy="8648700"/>
                    </a:xfrm>
                    <a:prstGeom prst="rect">
                      <a:avLst/>
                    </a:prstGeom>
                  </pic:spPr>
                </pic:pic>
              </a:graphicData>
            </a:graphic>
            <wp14:sizeRelH relativeFrom="margin">
              <wp14:pctWidth>0</wp14:pctWidth>
            </wp14:sizeRelH>
            <wp14:sizeRelV relativeFrom="margin">
              <wp14:pctHeight>0</wp14:pctHeight>
            </wp14:sizeRelV>
          </wp:anchor>
        </w:drawing>
      </w:r>
      <w:r w:rsidR="00245598">
        <w:rPr>
          <w:noProof/>
        </w:rPr>
        <mc:AlternateContent>
          <mc:Choice Requires="wps">
            <w:drawing>
              <wp:anchor distT="0" distB="0" distL="114300" distR="114300" simplePos="0" relativeHeight="251671552" behindDoc="1" locked="0" layoutInCell="1" allowOverlap="1" wp14:anchorId="453E2A2B" wp14:editId="6686C1CA">
                <wp:simplePos x="0" y="0"/>
                <wp:positionH relativeFrom="column">
                  <wp:posOffset>3425190</wp:posOffset>
                </wp:positionH>
                <wp:positionV relativeFrom="paragraph">
                  <wp:posOffset>-635</wp:posOffset>
                </wp:positionV>
                <wp:extent cx="5762625" cy="219075"/>
                <wp:effectExtent l="0" t="0" r="0" b="0"/>
                <wp:wrapTight wrapText="bothSides">
                  <wp:wrapPolygon edited="0">
                    <wp:start x="0" y="0"/>
                    <wp:lineTo x="0" y="20661"/>
                    <wp:lineTo x="21564" y="20661"/>
                    <wp:lineTo x="21564" y="0"/>
                    <wp:lineTo x="0" y="0"/>
                  </wp:wrapPolygon>
                </wp:wrapTight>
                <wp:docPr id="931436490" name="Caixa de Texto 931436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2625" cy="219075"/>
                        </a:xfrm>
                        <a:prstGeom prst="rect">
                          <a:avLst/>
                        </a:prstGeom>
                        <a:solidFill>
                          <a:prstClr val="white"/>
                        </a:solidFill>
                        <a:ln>
                          <a:noFill/>
                        </a:ln>
                      </wps:spPr>
                      <wps:txbx>
                        <w:txbxContent>
                          <w:p w14:paraId="118E8898" w14:textId="3A0EBC74" w:rsidR="008C092C" w:rsidRPr="00262E99" w:rsidRDefault="008C092C" w:rsidP="00154C33">
                            <w:pPr>
                              <w:pStyle w:val="Legenda"/>
                              <w:rPr>
                                <w:noProof/>
                              </w:rPr>
                            </w:pPr>
                            <w:bookmarkStart w:id="60" w:name="_Toc88996120"/>
                            <w:bookmarkStart w:id="61" w:name="_Toc89413740"/>
                            <w:r>
                              <w:t xml:space="preserve">Figura </w:t>
                            </w:r>
                            <w:r w:rsidR="00955126">
                              <w:fldChar w:fldCharType="begin"/>
                            </w:r>
                            <w:r w:rsidR="00955126">
                              <w:instrText xml:space="preserve"> SEQ Figura \* ARABIC </w:instrText>
                            </w:r>
                            <w:r w:rsidR="00955126">
                              <w:fldChar w:fldCharType="separate"/>
                            </w:r>
                            <w:r w:rsidR="00456ECC">
                              <w:rPr>
                                <w:noProof/>
                              </w:rPr>
                              <w:t>9</w:t>
                            </w:r>
                            <w:r w:rsidR="00955126">
                              <w:rPr>
                                <w:noProof/>
                              </w:rPr>
                              <w:fldChar w:fldCharType="end"/>
                            </w:r>
                            <w:r>
                              <w:t xml:space="preserve"> - </w:t>
                            </w:r>
                            <w:r w:rsidRPr="000B41B6">
                              <w:t>Diagrama de classe</w:t>
                            </w:r>
                            <w:bookmarkEnd w:id="60"/>
                            <w:bookmarkEnd w:id="61"/>
                          </w:p>
                          <w:p w14:paraId="241AE46B" w14:textId="77777777" w:rsidR="008C092C" w:rsidRPr="00262E99" w:rsidRDefault="008C092C" w:rsidP="00154C33">
                            <w:pPr>
                              <w:pStyle w:val="Legenda"/>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53E2A2B" id="Caixa de Texto 931436490" o:spid="_x0000_s1041" type="#_x0000_t202" style="position:absolute;left:0;text-align:left;margin-left:269.7pt;margin-top:-.05pt;width:453.75pt;height:17.2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" stroked="f">
                <v:textbox inset="0,0,0,0">
                  <w:txbxContent>
                    <w:p w14:paraId="118E8898" w14:textId="3A0EBC74" w:rsidR="008C092C" w:rsidRPr="00262E99" w:rsidRDefault="008C092C" w:rsidP="00154C33">
                      <w:pPr>
                        <w:pStyle w:val="Legenda"/>
                        <w:rPr>
                          <w:noProof/>
                        </w:rPr>
                      </w:pPr>
                      <w:bookmarkStart w:id="62" w:name="_Toc88996120"/>
                      <w:bookmarkStart w:id="63" w:name="_Toc89413740"/>
                      <w:r>
                        <w:t xml:space="preserve">Figura </w:t>
                      </w:r>
                      <w:r w:rsidR="00955126">
                        <w:fldChar w:fldCharType="begin"/>
                      </w:r>
                      <w:r w:rsidR="00955126">
                        <w:instrText xml:space="preserve"> SEQ Figura \* ARABIC </w:instrText>
                      </w:r>
                      <w:r w:rsidR="00955126">
                        <w:fldChar w:fldCharType="separate"/>
                      </w:r>
                      <w:r w:rsidR="00456ECC">
                        <w:rPr>
                          <w:noProof/>
                        </w:rPr>
                        <w:t>9</w:t>
                      </w:r>
                      <w:r w:rsidR="00955126">
                        <w:rPr>
                          <w:noProof/>
                        </w:rPr>
                        <w:fldChar w:fldCharType="end"/>
                      </w:r>
                      <w:r>
                        <w:t xml:space="preserve"> - </w:t>
                      </w:r>
                      <w:r w:rsidRPr="000B41B6">
                        <w:t>Diagrama de classe</w:t>
                      </w:r>
                      <w:bookmarkEnd w:id="62"/>
                      <w:bookmarkEnd w:id="63"/>
                    </w:p>
                    <w:p w14:paraId="241AE46B" w14:textId="77777777" w:rsidR="008C092C" w:rsidRPr="00262E99" w:rsidRDefault="008C092C" w:rsidP="00154C33">
                      <w:pPr>
                        <w:pStyle w:val="Legenda"/>
                        <w:rPr>
                          <w:noProof/>
                        </w:rPr>
                      </w:pPr>
                    </w:p>
                  </w:txbxContent>
                </v:textbox>
                <w10:wrap type="tight"/>
              </v:shape>
            </w:pict>
          </mc:Fallback>
        </mc:AlternateContent>
      </w:r>
      <w:r>
        <w:rPr>
          <w:rFonts w:ascii="Arial" w:eastAsia="Arial" w:hAnsi="Arial" w:cs="Arial"/>
          <w:color w:val="000000" w:themeColor="text1"/>
          <w:sz w:val="24"/>
          <w:szCs w:val="24"/>
        </w:rPr>
        <w:tab/>
      </w:r>
      <w:r>
        <w:rPr>
          <w:rFonts w:ascii="Arial" w:eastAsia="Arial" w:hAnsi="Arial" w:cs="Arial"/>
          <w:color w:val="000000" w:themeColor="text1"/>
          <w:sz w:val="24"/>
          <w:szCs w:val="24"/>
        </w:rPr>
        <w:tab/>
      </w:r>
    </w:p>
    <w:p w14:paraId="3B7214A4" w14:textId="7547B003" w:rsidR="00C4325A" w:rsidRPr="00154C33" w:rsidRDefault="00C4325A" w:rsidP="00154C33">
      <w:pPr>
        <w:spacing w:line="360" w:lineRule="auto"/>
        <w:jc w:val="both"/>
        <w:rPr>
          <w:rFonts w:ascii="Arial" w:eastAsia="Arial" w:hAnsi="Arial" w:cs="Arial"/>
          <w:color w:val="000000" w:themeColor="text1"/>
          <w:sz w:val="24"/>
          <w:szCs w:val="24"/>
        </w:rPr>
      </w:pPr>
    </w:p>
    <w:p w14:paraId="57301E7C" w14:textId="43D432EF" w:rsidR="00154C33" w:rsidRDefault="00154C33" w:rsidP="00677ECB">
      <w:pPr>
        <w:spacing w:line="360" w:lineRule="auto"/>
        <w:jc w:val="center"/>
        <w:rPr>
          <w:rFonts w:ascii="Arial" w:hAnsi="Arial" w:cs="Arial"/>
          <w:noProof/>
          <w:sz w:val="24"/>
          <w:szCs w:val="24"/>
        </w:rPr>
      </w:pPr>
    </w:p>
    <w:p w14:paraId="0EF5DCBD" w14:textId="3A43D431" w:rsidR="00BB5CE0" w:rsidRPr="00677ECB" w:rsidRDefault="00CD0D74" w:rsidP="00677ECB">
      <w:pPr>
        <w:spacing w:line="360" w:lineRule="auto"/>
        <w:jc w:val="center"/>
        <w:rPr>
          <w:rFonts w:ascii="Arial" w:hAnsi="Arial" w:cs="Arial"/>
          <w:sz w:val="24"/>
          <w:szCs w:val="24"/>
        </w:rPr>
      </w:pPr>
      <w:r w:rsidRPr="00EB7059">
        <w:rPr>
          <w:rFonts w:ascii="Arial" w:hAnsi="Arial" w:cs="Arial"/>
          <w:noProof/>
          <w:sz w:val="24"/>
          <w:szCs w:val="24"/>
        </w:rPr>
        <w:t>Fonte: Autor</w:t>
      </w:r>
    </w:p>
    <w:p w14:paraId="0921F9A2" w14:textId="495B3790" w:rsidR="00BB5CE0" w:rsidRDefault="00BB5CE0" w:rsidP="00AC529D">
      <w:pPr>
        <w:rPr>
          <w:rFonts w:ascii="Arial" w:eastAsia="Arial" w:hAnsi="Arial" w:cs="Arial"/>
          <w:color w:val="000000" w:themeColor="text1"/>
          <w:sz w:val="24"/>
          <w:szCs w:val="24"/>
        </w:rPr>
        <w:sectPr w:rsidR="00BB5CE0" w:rsidSect="00154C33">
          <w:headerReference w:type="default" r:id="rId34"/>
          <w:pgSz w:w="23811" w:h="16838" w:orient="landscape" w:code="8"/>
          <w:pgMar w:top="1701" w:right="1701" w:bottom="1134" w:left="1134" w:header="1134" w:footer="708" w:gutter="0"/>
          <w:pgNumType w:start="10"/>
          <w:cols w:space="708"/>
          <w:docGrid w:linePitch="360"/>
        </w:sectPr>
      </w:pPr>
    </w:p>
    <w:p w14:paraId="77726D73" w14:textId="77777777" w:rsidR="00BB5CE0" w:rsidRPr="00363A35" w:rsidRDefault="00BB5CE0" w:rsidP="00AC529D">
      <w:pPr>
        <w:rPr>
          <w:rFonts w:ascii="Arial" w:eastAsia="Arial" w:hAnsi="Arial" w:cs="Arial"/>
          <w:color w:val="000000" w:themeColor="text1"/>
          <w:sz w:val="24"/>
          <w:szCs w:val="24"/>
        </w:rPr>
      </w:pPr>
    </w:p>
    <w:p w14:paraId="7BDDDE6B" w14:textId="77777777" w:rsidR="00D044B7" w:rsidRPr="00B06C33" w:rsidRDefault="00996203" w:rsidP="00E93433">
      <w:pPr>
        <w:pStyle w:val="Ttulo1"/>
      </w:pPr>
      <w:bookmarkStart w:id="64" w:name="_Toc89413833"/>
      <w:r w:rsidRPr="00B06C33">
        <w:t>4</w:t>
      </w:r>
      <w:r w:rsidR="00D044B7" w:rsidRPr="00B06C33">
        <w:t>.</w:t>
      </w:r>
      <w:r w:rsidR="00DD432E" w:rsidRPr="00B06C33">
        <w:t xml:space="preserve"> </w:t>
      </w:r>
      <w:r w:rsidR="00D044B7" w:rsidRPr="00B06C33">
        <w:t>ATIVIDADES NO SISTEMA</w:t>
      </w:r>
      <w:bookmarkEnd w:id="64"/>
    </w:p>
    <w:p w14:paraId="09AAA2A4" w14:textId="77777777" w:rsidR="00EA6DFA" w:rsidRPr="00B06C33" w:rsidRDefault="00EA6DFA" w:rsidP="00EA6DFA">
      <w:pPr>
        <w:rPr>
          <w:b/>
          <w:bCs/>
        </w:rPr>
      </w:pPr>
    </w:p>
    <w:p w14:paraId="722E131D" w14:textId="77777777" w:rsidR="00D6257B" w:rsidRPr="00B06C33" w:rsidRDefault="00D6257B" w:rsidP="00E93433">
      <w:pPr>
        <w:pStyle w:val="Ttulo1"/>
      </w:pPr>
      <w:bookmarkStart w:id="65" w:name="_Toc89413834"/>
      <w:r w:rsidRPr="00B06C33">
        <w:t>4 .1 TELA DE LOGIN</w:t>
      </w:r>
      <w:bookmarkEnd w:id="65"/>
    </w:p>
    <w:p w14:paraId="6CA03FCF" w14:textId="77777777" w:rsidR="008A4A51" w:rsidRPr="008A4A51" w:rsidRDefault="008A4A51" w:rsidP="008A4A51"/>
    <w:p w14:paraId="5ABCE734" w14:textId="77777777" w:rsidR="00D6257B" w:rsidRPr="00D6257B" w:rsidRDefault="00D6257B" w:rsidP="00B06C33">
      <w:pPr>
        <w:spacing w:line="360" w:lineRule="auto"/>
        <w:jc w:val="both"/>
        <w:rPr>
          <w:rFonts w:ascii="Arial" w:hAnsi="Arial" w:cs="Arial"/>
          <w:color w:val="000000" w:themeColor="text1"/>
          <w:sz w:val="24"/>
          <w:szCs w:val="24"/>
        </w:rPr>
      </w:pPr>
      <w:r>
        <w:tab/>
      </w:r>
      <w:r w:rsidRPr="00D6257B">
        <w:rPr>
          <w:rFonts w:ascii="Arial" w:hAnsi="Arial" w:cs="Arial"/>
          <w:color w:val="000000" w:themeColor="text1"/>
          <w:sz w:val="24"/>
          <w:szCs w:val="24"/>
        </w:rPr>
        <w:t>A tela de login é a primeira página que o usuário irá visualizar ao entrar pela primeira vez no sistema.</w:t>
      </w:r>
      <w:r>
        <w:rPr>
          <w:rFonts w:ascii="Arial" w:hAnsi="Arial" w:cs="Arial"/>
          <w:color w:val="000000" w:themeColor="text1"/>
          <w:sz w:val="24"/>
          <w:szCs w:val="24"/>
        </w:rPr>
        <w:t xml:space="preserve"> </w:t>
      </w:r>
      <w:r w:rsidRPr="00D6257B">
        <w:rPr>
          <w:rFonts w:ascii="Arial" w:hAnsi="Arial" w:cs="Arial"/>
          <w:color w:val="000000" w:themeColor="text1"/>
          <w:sz w:val="24"/>
          <w:szCs w:val="24"/>
        </w:rPr>
        <w:t>Será aqui onde o usuário poderá se cadastrar como um aluno ou professor e com isso desfrutar do que o sistema oferece como recurso para cada tipo de usuário.</w:t>
      </w:r>
      <w:r w:rsidR="00AB57D0">
        <w:rPr>
          <w:rFonts w:ascii="Arial" w:hAnsi="Arial" w:cs="Arial"/>
          <w:color w:val="000000" w:themeColor="text1"/>
          <w:sz w:val="24"/>
          <w:szCs w:val="24"/>
        </w:rPr>
        <w:t xml:space="preserve"> </w:t>
      </w:r>
      <w:r w:rsidRPr="00D6257B">
        <w:rPr>
          <w:rFonts w:ascii="Arial" w:hAnsi="Arial" w:cs="Arial"/>
          <w:color w:val="000000" w:themeColor="text1"/>
          <w:sz w:val="24"/>
          <w:szCs w:val="24"/>
        </w:rPr>
        <w:t>A figura 1 do anexo ilustra como é a tela de login do sistema.</w:t>
      </w:r>
    </w:p>
    <w:p w14:paraId="1BFE8B3D" w14:textId="77777777" w:rsidR="00D6257B" w:rsidRPr="00D6257B" w:rsidRDefault="00D6257B" w:rsidP="00B06C33">
      <w:pPr>
        <w:spacing w:line="360" w:lineRule="auto"/>
        <w:ind w:firstLine="709"/>
        <w:jc w:val="both"/>
        <w:rPr>
          <w:rFonts w:ascii="Arial" w:hAnsi="Arial" w:cs="Arial"/>
          <w:color w:val="000000" w:themeColor="text1"/>
          <w:sz w:val="24"/>
          <w:szCs w:val="24"/>
        </w:rPr>
      </w:pPr>
      <w:r w:rsidRPr="00D6257B">
        <w:rPr>
          <w:rFonts w:ascii="Arial" w:hAnsi="Arial" w:cs="Arial"/>
          <w:color w:val="000000" w:themeColor="text1"/>
          <w:sz w:val="24"/>
          <w:szCs w:val="24"/>
        </w:rPr>
        <w:t>É uma página bem intuitiva onde o usuário</w:t>
      </w:r>
      <w:r w:rsidR="00E837DC">
        <w:rPr>
          <w:rFonts w:ascii="Arial" w:hAnsi="Arial" w:cs="Arial"/>
          <w:color w:val="000000" w:themeColor="text1"/>
          <w:sz w:val="24"/>
          <w:szCs w:val="24"/>
        </w:rPr>
        <w:t>,</w:t>
      </w:r>
      <w:r w:rsidRPr="00D6257B">
        <w:rPr>
          <w:rFonts w:ascii="Arial" w:hAnsi="Arial" w:cs="Arial"/>
          <w:color w:val="000000" w:themeColor="text1"/>
          <w:sz w:val="24"/>
          <w:szCs w:val="24"/>
        </w:rPr>
        <w:t xml:space="preserve"> caso não tenha </w:t>
      </w:r>
      <w:r w:rsidR="00D939CE">
        <w:rPr>
          <w:rFonts w:ascii="Arial" w:hAnsi="Arial" w:cs="Arial"/>
          <w:color w:val="000000" w:themeColor="text1"/>
          <w:sz w:val="24"/>
          <w:szCs w:val="24"/>
        </w:rPr>
        <w:t>cadastro deve clicar em um dos</w:t>
      </w:r>
      <w:r w:rsidRPr="00D6257B">
        <w:rPr>
          <w:rFonts w:ascii="Arial" w:hAnsi="Arial" w:cs="Arial"/>
          <w:color w:val="000000" w:themeColor="text1"/>
          <w:sz w:val="24"/>
          <w:szCs w:val="24"/>
        </w:rPr>
        <w:t xml:space="preserve"> links</w:t>
      </w:r>
      <w:r w:rsidR="00775FB4">
        <w:rPr>
          <w:rFonts w:ascii="Arial" w:hAnsi="Arial" w:cs="Arial"/>
          <w:color w:val="000000" w:themeColor="text1"/>
          <w:sz w:val="24"/>
          <w:szCs w:val="24"/>
        </w:rPr>
        <w:t>,</w:t>
      </w:r>
      <w:r w:rsidRPr="00D6257B">
        <w:rPr>
          <w:rFonts w:ascii="Arial" w:hAnsi="Arial" w:cs="Arial"/>
          <w:color w:val="000000" w:themeColor="text1"/>
          <w:sz w:val="24"/>
          <w:szCs w:val="24"/>
        </w:rPr>
        <w:t xml:space="preserve"> </w:t>
      </w:r>
      <w:r w:rsidR="00775FB4">
        <w:rPr>
          <w:rFonts w:ascii="Arial" w:hAnsi="Arial" w:cs="Arial"/>
          <w:color w:val="000000" w:themeColor="text1"/>
          <w:sz w:val="24"/>
          <w:szCs w:val="24"/>
        </w:rPr>
        <w:t>o</w:t>
      </w:r>
      <w:r w:rsidRPr="00D6257B">
        <w:rPr>
          <w:rFonts w:ascii="Arial" w:hAnsi="Arial" w:cs="Arial"/>
          <w:color w:val="000000" w:themeColor="text1"/>
          <w:sz w:val="24"/>
          <w:szCs w:val="24"/>
        </w:rPr>
        <w:t>nde um deles é chamado Cadastrar Aluno,</w:t>
      </w:r>
      <w:r>
        <w:rPr>
          <w:rFonts w:ascii="Arial" w:hAnsi="Arial" w:cs="Arial"/>
          <w:color w:val="000000" w:themeColor="text1"/>
          <w:sz w:val="24"/>
          <w:szCs w:val="24"/>
        </w:rPr>
        <w:t xml:space="preserve"> </w:t>
      </w:r>
      <w:r w:rsidRPr="00D6257B">
        <w:rPr>
          <w:rFonts w:ascii="Arial" w:hAnsi="Arial" w:cs="Arial"/>
          <w:color w:val="000000" w:themeColor="text1"/>
          <w:sz w:val="24"/>
          <w:szCs w:val="24"/>
        </w:rPr>
        <w:t>pois clicando nele será direcionado diretamente a página de cadastramento de aluno</w:t>
      </w:r>
      <w:r w:rsidR="00AB57D0">
        <w:rPr>
          <w:rFonts w:ascii="Arial" w:hAnsi="Arial" w:cs="Arial"/>
          <w:color w:val="000000" w:themeColor="text1"/>
          <w:sz w:val="24"/>
          <w:szCs w:val="24"/>
        </w:rPr>
        <w:t>, p</w:t>
      </w:r>
      <w:r w:rsidRPr="00D6257B">
        <w:rPr>
          <w:rFonts w:ascii="Arial" w:hAnsi="Arial" w:cs="Arial"/>
          <w:color w:val="000000" w:themeColor="text1"/>
          <w:sz w:val="24"/>
          <w:szCs w:val="24"/>
        </w:rPr>
        <w:t>odendo inserir o seu instituto de ensino e as disciplinas que est</w:t>
      </w:r>
      <w:r>
        <w:rPr>
          <w:rFonts w:ascii="Arial" w:hAnsi="Arial" w:cs="Arial"/>
          <w:color w:val="000000" w:themeColor="text1"/>
          <w:sz w:val="24"/>
          <w:szCs w:val="24"/>
        </w:rPr>
        <w:t>á</w:t>
      </w:r>
      <w:r w:rsidRPr="00D6257B">
        <w:rPr>
          <w:rFonts w:ascii="Arial" w:hAnsi="Arial" w:cs="Arial"/>
          <w:color w:val="000000" w:themeColor="text1"/>
          <w:sz w:val="24"/>
          <w:szCs w:val="24"/>
        </w:rPr>
        <w:t xml:space="preserve"> cursando além de criar seu usuário e senha para ter acesso ao sistema.</w:t>
      </w:r>
    </w:p>
    <w:p w14:paraId="0F30525E" w14:textId="77777777" w:rsidR="00D6257B" w:rsidRPr="00D6257B" w:rsidRDefault="00D6257B" w:rsidP="00B06C33">
      <w:pPr>
        <w:spacing w:line="360" w:lineRule="auto"/>
        <w:ind w:firstLine="709"/>
        <w:jc w:val="both"/>
        <w:rPr>
          <w:rFonts w:ascii="Arial" w:hAnsi="Arial" w:cs="Arial"/>
          <w:color w:val="000000" w:themeColor="text1"/>
          <w:sz w:val="24"/>
          <w:szCs w:val="24"/>
        </w:rPr>
      </w:pPr>
      <w:r w:rsidRPr="00D6257B">
        <w:rPr>
          <w:rFonts w:ascii="Arial" w:hAnsi="Arial" w:cs="Arial"/>
          <w:color w:val="000000" w:themeColor="text1"/>
          <w:sz w:val="24"/>
          <w:szCs w:val="24"/>
        </w:rPr>
        <w:t>Entretanto caso pressione o link com o nome "Cadastrar Professor" será direcionado para outra página onde será cadastrado como professor podendo vincular ao seu usuário o instituto de ensino onde trabalha e as disciplinas que leciona além de criar seu usuário e senha para ter acesso ao sistema.</w:t>
      </w:r>
    </w:p>
    <w:p w14:paraId="4BD4A442" w14:textId="77777777" w:rsidR="00D044B7" w:rsidRPr="00D044B7" w:rsidRDefault="00D044B7" w:rsidP="00D044B7"/>
    <w:p w14:paraId="37AE5616" w14:textId="77777777" w:rsidR="00D044B7" w:rsidRPr="00996203" w:rsidRDefault="00D044B7" w:rsidP="00264573">
      <w:pPr>
        <w:pStyle w:val="Ttulo2"/>
        <w:rPr>
          <w:rFonts w:ascii="Arial" w:hAnsi="Arial" w:cs="Arial"/>
        </w:rPr>
      </w:pPr>
      <w:r w:rsidRPr="00264573">
        <w:rPr>
          <w:rFonts w:ascii="Arial" w:hAnsi="Arial" w:cs="Arial"/>
          <w:b w:val="0"/>
          <w:bCs w:val="0"/>
          <w:color w:val="auto"/>
          <w:sz w:val="24"/>
          <w:szCs w:val="24"/>
        </w:rPr>
        <w:t xml:space="preserve"> </w:t>
      </w:r>
      <w:bookmarkStart w:id="66" w:name="_Toc89413835"/>
      <w:r w:rsidR="00996203" w:rsidRPr="00996203">
        <w:rPr>
          <w:rFonts w:ascii="Arial" w:hAnsi="Arial" w:cs="Arial"/>
          <w:color w:val="auto"/>
          <w:sz w:val="24"/>
          <w:szCs w:val="24"/>
        </w:rPr>
        <w:t>4</w:t>
      </w:r>
      <w:r w:rsidR="001F7ACB">
        <w:rPr>
          <w:rFonts w:ascii="Arial" w:hAnsi="Arial" w:cs="Arial"/>
          <w:color w:val="auto"/>
          <w:sz w:val="24"/>
          <w:szCs w:val="24"/>
        </w:rPr>
        <w:t>.2</w:t>
      </w:r>
      <w:r w:rsidRPr="00996203">
        <w:rPr>
          <w:rFonts w:ascii="Arial" w:hAnsi="Arial" w:cs="Arial"/>
          <w:color w:val="auto"/>
          <w:sz w:val="24"/>
          <w:szCs w:val="24"/>
        </w:rPr>
        <w:t xml:space="preserve"> Processo de cadastramento de uma atividade estática.</w:t>
      </w:r>
      <w:bookmarkEnd w:id="66"/>
    </w:p>
    <w:p w14:paraId="3629693A" w14:textId="77777777" w:rsidR="00D044B7" w:rsidRDefault="00D044B7" w:rsidP="00D044B7">
      <w:r w:rsidRPr="3D830071">
        <w:rPr>
          <w:rFonts w:ascii="Calibri" w:eastAsia="Calibri" w:hAnsi="Calibri" w:cs="Calibri"/>
        </w:rPr>
        <w:t xml:space="preserve"> </w:t>
      </w:r>
    </w:p>
    <w:p w14:paraId="6DB6AABD" w14:textId="77777777" w:rsidR="007D5837" w:rsidRPr="004E7FBE" w:rsidRDefault="00D044B7" w:rsidP="004E7FBE">
      <w:pPr>
        <w:spacing w:line="360" w:lineRule="auto"/>
        <w:ind w:firstLine="709"/>
        <w:jc w:val="both"/>
        <w:rPr>
          <w:rFonts w:ascii="Arial" w:eastAsia="Calibri" w:hAnsi="Arial" w:cs="Arial"/>
          <w:sz w:val="24"/>
          <w:szCs w:val="24"/>
        </w:rPr>
      </w:pPr>
      <w:r w:rsidRPr="00D044B7">
        <w:rPr>
          <w:rFonts w:ascii="Arial" w:eastAsia="Calibri" w:hAnsi="Arial" w:cs="Arial"/>
          <w:sz w:val="24"/>
          <w:szCs w:val="24"/>
        </w:rPr>
        <w:t>Primeiramente para o professor conseguir desenvolver uma atividade estática para os seus alunos será necessário passar pela tela de Login e caso não tenha cadastro será necessário que o docente realize o seu cadastro no Web Site. Caso o professor já tenha cadastro e queira verificar se a senha que está sendo posta está correta o Site conta com um recurso que permite ocultar ou não a senha durante o preenchimento do campo, basta apenas selecionar a opção Mostrar Senha.</w:t>
      </w:r>
      <w:r w:rsidR="00981780">
        <w:rPr>
          <w:rFonts w:ascii="Arial" w:eastAsia="Calibri" w:hAnsi="Arial" w:cs="Arial"/>
          <w:sz w:val="24"/>
          <w:szCs w:val="24"/>
        </w:rPr>
        <w:t xml:space="preserve"> A figura 1</w:t>
      </w:r>
      <w:r w:rsidR="003A450D">
        <w:rPr>
          <w:rFonts w:ascii="Arial" w:eastAsia="Calibri" w:hAnsi="Arial" w:cs="Arial"/>
          <w:sz w:val="24"/>
          <w:szCs w:val="24"/>
        </w:rPr>
        <w:t xml:space="preserve"> do anexo</w:t>
      </w:r>
      <w:r w:rsidR="00981780">
        <w:rPr>
          <w:rFonts w:ascii="Arial" w:eastAsia="Calibri" w:hAnsi="Arial" w:cs="Arial"/>
          <w:sz w:val="24"/>
          <w:szCs w:val="24"/>
        </w:rPr>
        <w:t xml:space="preserve"> apresenta um exemplo da tela de login que é visível para o usuário.</w:t>
      </w:r>
    </w:p>
    <w:p w14:paraId="13C0F83E" w14:textId="77777777" w:rsidR="00341A25" w:rsidRPr="00D83EF4" w:rsidRDefault="00D044B7" w:rsidP="00D83EF4">
      <w:pPr>
        <w:spacing w:line="360" w:lineRule="auto"/>
        <w:ind w:firstLine="709"/>
        <w:jc w:val="both"/>
        <w:rPr>
          <w:rFonts w:ascii="Arial" w:eastAsia="Calibri" w:hAnsi="Arial" w:cs="Arial"/>
          <w:sz w:val="24"/>
          <w:szCs w:val="24"/>
        </w:rPr>
      </w:pPr>
      <w:r w:rsidRPr="00D044B7">
        <w:rPr>
          <w:rFonts w:ascii="Arial" w:eastAsia="Calibri" w:hAnsi="Arial" w:cs="Arial"/>
          <w:sz w:val="24"/>
          <w:szCs w:val="24"/>
        </w:rPr>
        <w:t>Ao inserir o seu Login e senha cadastrados o professor irá entrar na tela principal e com isso ao selecionar a opção "Criar Atividade Estática" poderá dar início a criação do exercício.</w:t>
      </w:r>
      <w:r w:rsidR="00CA1AB0">
        <w:rPr>
          <w:rFonts w:ascii="Arial" w:eastAsia="Calibri" w:hAnsi="Arial" w:cs="Arial"/>
          <w:sz w:val="24"/>
          <w:szCs w:val="24"/>
        </w:rPr>
        <w:t xml:space="preserve"> </w:t>
      </w:r>
    </w:p>
    <w:p w14:paraId="6D00256F" w14:textId="77777777" w:rsidR="00D044B7" w:rsidRPr="00D83EF4" w:rsidRDefault="00D044B7" w:rsidP="00D83EF4">
      <w:pPr>
        <w:spacing w:line="360" w:lineRule="auto"/>
        <w:ind w:firstLine="709"/>
        <w:jc w:val="both"/>
        <w:rPr>
          <w:rFonts w:ascii="Arial" w:eastAsia="Calibri" w:hAnsi="Arial" w:cs="Arial"/>
          <w:sz w:val="24"/>
          <w:szCs w:val="24"/>
        </w:rPr>
      </w:pPr>
      <w:r w:rsidRPr="00D044B7">
        <w:rPr>
          <w:rFonts w:ascii="Arial" w:eastAsia="Calibri" w:hAnsi="Arial" w:cs="Arial"/>
          <w:sz w:val="24"/>
          <w:szCs w:val="24"/>
        </w:rPr>
        <w:lastRenderedPageBreak/>
        <w:t xml:space="preserve">Agora basta o professor selecionar </w:t>
      </w:r>
      <w:r w:rsidR="00A12554">
        <w:rPr>
          <w:rFonts w:ascii="Arial" w:eastAsia="Calibri" w:hAnsi="Arial" w:cs="Arial"/>
          <w:sz w:val="24"/>
          <w:szCs w:val="24"/>
        </w:rPr>
        <w:t>a instituição de ensino</w:t>
      </w:r>
      <w:r w:rsidRPr="00D044B7">
        <w:rPr>
          <w:rFonts w:ascii="Arial" w:eastAsia="Calibri" w:hAnsi="Arial" w:cs="Arial"/>
          <w:sz w:val="24"/>
          <w:szCs w:val="24"/>
        </w:rPr>
        <w:t xml:space="preserve"> que deseja que uma atividade para ela seja criada assim como a disciplina. Ao fim basta pressionar o botão "Enviar". </w:t>
      </w:r>
      <w:r w:rsidR="00D939CE">
        <w:rPr>
          <w:rFonts w:ascii="Arial" w:eastAsia="Calibri" w:hAnsi="Arial" w:cs="Arial"/>
          <w:sz w:val="24"/>
          <w:szCs w:val="24"/>
        </w:rPr>
        <w:t>A</w:t>
      </w:r>
      <w:r w:rsidRPr="00D044B7">
        <w:rPr>
          <w:rFonts w:ascii="Arial" w:eastAsia="Calibri" w:hAnsi="Arial" w:cs="Arial"/>
          <w:sz w:val="24"/>
          <w:szCs w:val="24"/>
        </w:rPr>
        <w:t xml:space="preserve"> </w:t>
      </w:r>
      <w:r w:rsidR="00F718DD">
        <w:rPr>
          <w:rFonts w:ascii="Arial" w:eastAsia="Calibri" w:hAnsi="Arial" w:cs="Arial"/>
          <w:sz w:val="24"/>
          <w:szCs w:val="24"/>
        </w:rPr>
        <w:t xml:space="preserve">figura </w:t>
      </w:r>
      <w:r w:rsidR="000C3646">
        <w:rPr>
          <w:rFonts w:ascii="Arial" w:eastAsia="Calibri" w:hAnsi="Arial" w:cs="Arial"/>
          <w:sz w:val="24"/>
          <w:szCs w:val="24"/>
        </w:rPr>
        <w:t>46</w:t>
      </w:r>
      <w:r w:rsidR="00D83EF4">
        <w:rPr>
          <w:rFonts w:ascii="Arial" w:eastAsia="Calibri" w:hAnsi="Arial" w:cs="Arial"/>
          <w:sz w:val="24"/>
          <w:szCs w:val="24"/>
        </w:rPr>
        <w:t xml:space="preserve"> do anexo a</w:t>
      </w:r>
      <w:r w:rsidR="00F718DD">
        <w:rPr>
          <w:rFonts w:ascii="Arial" w:eastAsia="Calibri" w:hAnsi="Arial" w:cs="Arial"/>
          <w:sz w:val="24"/>
          <w:szCs w:val="24"/>
        </w:rPr>
        <w:t>presenta a tela de cadastramento de atividade.</w:t>
      </w:r>
    </w:p>
    <w:p w14:paraId="39A8F508" w14:textId="77777777" w:rsidR="00D044B7" w:rsidRDefault="00D044B7" w:rsidP="00B11FF8">
      <w:pPr>
        <w:spacing w:line="360" w:lineRule="auto"/>
        <w:ind w:firstLine="709"/>
        <w:jc w:val="both"/>
        <w:rPr>
          <w:rFonts w:ascii="Arial" w:hAnsi="Arial" w:cs="Arial"/>
          <w:sz w:val="24"/>
          <w:szCs w:val="24"/>
        </w:rPr>
      </w:pPr>
      <w:r w:rsidRPr="00D044B7">
        <w:rPr>
          <w:rFonts w:ascii="Arial" w:eastAsia="Calibri" w:hAnsi="Arial" w:cs="Arial"/>
          <w:sz w:val="24"/>
          <w:szCs w:val="24"/>
        </w:rPr>
        <w:t>Seguindo com o cadastramento da atividade a seguinte página será carregada bastando o professor inserir os dados referente a atividade sendo elas: título, assunto, objetivo, dica e o código que servirá como gabarito assim como o resultado que o aluno deverá buscar.</w:t>
      </w:r>
      <w:r w:rsidR="00A87A01">
        <w:rPr>
          <w:rFonts w:ascii="Arial" w:eastAsia="Calibri" w:hAnsi="Arial" w:cs="Arial"/>
          <w:sz w:val="24"/>
          <w:szCs w:val="24"/>
        </w:rPr>
        <w:t xml:space="preserve"> A figura </w:t>
      </w:r>
      <w:r w:rsidR="000C3646">
        <w:rPr>
          <w:rFonts w:ascii="Arial" w:eastAsia="Calibri" w:hAnsi="Arial" w:cs="Arial"/>
          <w:sz w:val="24"/>
          <w:szCs w:val="24"/>
        </w:rPr>
        <w:t>49</w:t>
      </w:r>
      <w:r w:rsidR="00326631">
        <w:rPr>
          <w:rFonts w:ascii="Arial" w:eastAsia="Calibri" w:hAnsi="Arial" w:cs="Arial"/>
          <w:sz w:val="24"/>
          <w:szCs w:val="24"/>
        </w:rPr>
        <w:t xml:space="preserve"> </w:t>
      </w:r>
      <w:r w:rsidR="00D83EF4">
        <w:rPr>
          <w:rFonts w:ascii="Arial" w:eastAsia="Calibri" w:hAnsi="Arial" w:cs="Arial"/>
          <w:sz w:val="24"/>
          <w:szCs w:val="24"/>
        </w:rPr>
        <w:t>do anexo</w:t>
      </w:r>
      <w:r w:rsidR="00A87A01">
        <w:rPr>
          <w:rFonts w:ascii="Arial" w:eastAsia="Calibri" w:hAnsi="Arial" w:cs="Arial"/>
          <w:sz w:val="24"/>
          <w:szCs w:val="24"/>
        </w:rPr>
        <w:t xml:space="preserve"> apresenta a tela de cadastramento de </w:t>
      </w:r>
      <w:r w:rsidR="00326631">
        <w:rPr>
          <w:rFonts w:ascii="Arial" w:eastAsia="Calibri" w:hAnsi="Arial" w:cs="Arial"/>
          <w:sz w:val="24"/>
          <w:szCs w:val="24"/>
        </w:rPr>
        <w:t>resultado</w:t>
      </w:r>
      <w:r w:rsidR="00D939CE">
        <w:rPr>
          <w:rFonts w:ascii="Arial" w:eastAsia="Calibri" w:hAnsi="Arial" w:cs="Arial"/>
          <w:sz w:val="24"/>
          <w:szCs w:val="24"/>
        </w:rPr>
        <w:t xml:space="preserve"> e a figura 47 do anexo ilustra a segunda etapa do cadastramento da atividade</w:t>
      </w:r>
      <w:r w:rsidR="00A87A01">
        <w:rPr>
          <w:rFonts w:ascii="Arial" w:eastAsia="Calibri" w:hAnsi="Arial" w:cs="Arial"/>
          <w:sz w:val="24"/>
          <w:szCs w:val="24"/>
        </w:rPr>
        <w:t>.</w:t>
      </w:r>
    </w:p>
    <w:p w14:paraId="21CD085A" w14:textId="77777777" w:rsidR="001D1828" w:rsidRPr="00F975EB" w:rsidRDefault="00D044B7" w:rsidP="00F975EB">
      <w:pPr>
        <w:spacing w:line="360" w:lineRule="auto"/>
        <w:ind w:firstLine="709"/>
        <w:jc w:val="both"/>
        <w:rPr>
          <w:rFonts w:ascii="Arial" w:eastAsia="Calibri" w:hAnsi="Arial" w:cs="Arial"/>
          <w:sz w:val="24"/>
          <w:szCs w:val="24"/>
        </w:rPr>
      </w:pPr>
      <w:r w:rsidRPr="00D044B7">
        <w:rPr>
          <w:rFonts w:ascii="Arial" w:eastAsia="Calibri" w:hAnsi="Arial" w:cs="Arial"/>
          <w:sz w:val="24"/>
          <w:szCs w:val="24"/>
        </w:rPr>
        <w:t xml:space="preserve">Ao pressionar o botão Visualizar atividade o professor terá uma visão da atividade aos olhos do aluno. Como mostra a </w:t>
      </w:r>
      <w:r w:rsidR="0023280D">
        <w:rPr>
          <w:rFonts w:ascii="Arial" w:eastAsia="Calibri" w:hAnsi="Arial" w:cs="Arial"/>
          <w:sz w:val="24"/>
          <w:szCs w:val="24"/>
        </w:rPr>
        <w:t xml:space="preserve">figura </w:t>
      </w:r>
      <w:r w:rsidR="000C3646">
        <w:rPr>
          <w:rFonts w:ascii="Arial" w:eastAsia="Calibri" w:hAnsi="Arial" w:cs="Arial"/>
          <w:sz w:val="24"/>
          <w:szCs w:val="24"/>
        </w:rPr>
        <w:t>51</w:t>
      </w:r>
      <w:r w:rsidR="00F975EB">
        <w:rPr>
          <w:rFonts w:ascii="Arial" w:eastAsia="Calibri" w:hAnsi="Arial" w:cs="Arial"/>
          <w:sz w:val="24"/>
          <w:szCs w:val="24"/>
        </w:rPr>
        <w:t xml:space="preserve"> do anexo</w:t>
      </w:r>
      <w:r w:rsidR="000C3646">
        <w:rPr>
          <w:rFonts w:ascii="Arial" w:eastAsia="Calibri" w:hAnsi="Arial" w:cs="Arial"/>
          <w:sz w:val="24"/>
          <w:szCs w:val="24"/>
        </w:rPr>
        <w:t>.</w:t>
      </w:r>
    </w:p>
    <w:p w14:paraId="51C6335F" w14:textId="77777777" w:rsidR="00D044B7" w:rsidRPr="00A751EE" w:rsidRDefault="00A751EE" w:rsidP="00C41885">
      <w:pPr>
        <w:pStyle w:val="Ttulo2"/>
        <w:rPr>
          <w:rFonts w:ascii="Arial" w:eastAsia="Arial" w:hAnsi="Arial" w:cs="Arial"/>
          <w:color w:val="auto"/>
          <w:sz w:val="24"/>
          <w:szCs w:val="24"/>
        </w:rPr>
      </w:pPr>
      <w:bookmarkStart w:id="67" w:name="_Toc89413836"/>
      <w:r>
        <w:rPr>
          <w:rFonts w:ascii="Arial" w:eastAsia="Arial" w:hAnsi="Arial" w:cs="Arial"/>
          <w:color w:val="auto"/>
          <w:sz w:val="24"/>
          <w:szCs w:val="24"/>
        </w:rPr>
        <w:t>4</w:t>
      </w:r>
      <w:r w:rsidR="00D044B7" w:rsidRPr="00A751EE">
        <w:rPr>
          <w:rFonts w:ascii="Arial" w:eastAsia="Arial" w:hAnsi="Arial" w:cs="Arial"/>
          <w:color w:val="auto"/>
          <w:sz w:val="24"/>
          <w:szCs w:val="24"/>
        </w:rPr>
        <w:t>.</w:t>
      </w:r>
      <w:r w:rsidR="00A42AA3">
        <w:rPr>
          <w:rFonts w:ascii="Arial" w:eastAsia="Arial" w:hAnsi="Arial" w:cs="Arial"/>
          <w:color w:val="auto"/>
          <w:sz w:val="24"/>
          <w:szCs w:val="24"/>
        </w:rPr>
        <w:t>3</w:t>
      </w:r>
      <w:r w:rsidR="00D044B7" w:rsidRPr="00A751EE">
        <w:rPr>
          <w:rFonts w:ascii="Arial" w:eastAsia="Calibri" w:hAnsi="Arial" w:cs="Arial"/>
          <w:color w:val="auto"/>
          <w:sz w:val="24"/>
          <w:szCs w:val="24"/>
        </w:rPr>
        <w:t xml:space="preserve"> </w:t>
      </w:r>
      <w:r w:rsidR="00D044B7" w:rsidRPr="00A751EE">
        <w:rPr>
          <w:rFonts w:ascii="Arial" w:eastAsia="Arial" w:hAnsi="Arial" w:cs="Arial"/>
          <w:color w:val="auto"/>
          <w:sz w:val="24"/>
          <w:szCs w:val="24"/>
        </w:rPr>
        <w:t>Processo para cadastrar uma atividade Dinâmica</w:t>
      </w:r>
      <w:bookmarkEnd w:id="67"/>
    </w:p>
    <w:p w14:paraId="3BAD92B6" w14:textId="77777777" w:rsidR="00C41885" w:rsidRPr="00C41885" w:rsidRDefault="00C41885" w:rsidP="00C41885"/>
    <w:p w14:paraId="0CE229BC" w14:textId="77777777" w:rsidR="009A7DFD" w:rsidRPr="00BA5CE5" w:rsidRDefault="00D044B7" w:rsidP="00BA5CE5">
      <w:pPr>
        <w:spacing w:line="360" w:lineRule="auto"/>
        <w:ind w:firstLine="709"/>
        <w:jc w:val="both"/>
        <w:rPr>
          <w:rFonts w:ascii="Arial" w:hAnsi="Arial" w:cs="Arial"/>
          <w:sz w:val="24"/>
          <w:szCs w:val="24"/>
        </w:rPr>
      </w:pPr>
      <w:r w:rsidRPr="00D044B7">
        <w:rPr>
          <w:rFonts w:ascii="Arial" w:eastAsia="Calibri" w:hAnsi="Arial" w:cs="Arial"/>
          <w:sz w:val="24"/>
          <w:szCs w:val="24"/>
        </w:rPr>
        <w:t>Ao realizar o seu acesso com o seu usuário e senha como foi demonstrado na</w:t>
      </w:r>
      <w:r w:rsidR="00024A16">
        <w:rPr>
          <w:rFonts w:ascii="Arial" w:eastAsia="Calibri" w:hAnsi="Arial" w:cs="Arial"/>
          <w:sz w:val="24"/>
          <w:szCs w:val="24"/>
        </w:rPr>
        <w:t xml:space="preserve"> </w:t>
      </w:r>
      <w:r w:rsidRPr="00D044B7">
        <w:rPr>
          <w:rFonts w:ascii="Arial" w:eastAsia="Calibri" w:hAnsi="Arial" w:cs="Arial"/>
          <w:sz w:val="24"/>
          <w:szCs w:val="24"/>
        </w:rPr>
        <w:t>figura</w:t>
      </w:r>
      <w:r w:rsidR="00024A16">
        <w:rPr>
          <w:rFonts w:ascii="Arial" w:eastAsia="Calibri" w:hAnsi="Arial" w:cs="Arial"/>
          <w:sz w:val="24"/>
          <w:szCs w:val="24"/>
        </w:rPr>
        <w:t xml:space="preserve"> </w:t>
      </w:r>
      <w:r w:rsidR="00085704">
        <w:rPr>
          <w:rFonts w:ascii="Arial" w:eastAsia="Calibri" w:hAnsi="Arial" w:cs="Arial"/>
          <w:sz w:val="24"/>
          <w:szCs w:val="24"/>
        </w:rPr>
        <w:t>1 do anexo,</w:t>
      </w:r>
      <w:r w:rsidRPr="00D044B7">
        <w:rPr>
          <w:rFonts w:ascii="Arial" w:eastAsia="Calibri" w:hAnsi="Arial" w:cs="Arial"/>
          <w:sz w:val="24"/>
          <w:szCs w:val="24"/>
        </w:rPr>
        <w:t xml:space="preserve"> e ao selecionar a opção "Criar atividade Dinâmica". Feito isso basta o professor inserir os dados da atividade como: o instituto, título, assunto, objetivo e disciplina. Ao final pressionar o botão "Cadastrar". Como mostra a figura </w:t>
      </w:r>
      <w:r w:rsidR="000C3646">
        <w:rPr>
          <w:rFonts w:ascii="Arial" w:eastAsia="Calibri" w:hAnsi="Arial" w:cs="Arial"/>
          <w:sz w:val="24"/>
          <w:szCs w:val="24"/>
        </w:rPr>
        <w:t xml:space="preserve">as </w:t>
      </w:r>
      <w:r w:rsidR="00024A16">
        <w:rPr>
          <w:rFonts w:ascii="Arial" w:eastAsia="Calibri" w:hAnsi="Arial" w:cs="Arial"/>
          <w:sz w:val="24"/>
          <w:szCs w:val="24"/>
        </w:rPr>
        <w:t>figura</w:t>
      </w:r>
      <w:r w:rsidR="00037BEF">
        <w:rPr>
          <w:rFonts w:ascii="Arial" w:eastAsia="Calibri" w:hAnsi="Arial" w:cs="Arial"/>
          <w:sz w:val="24"/>
          <w:szCs w:val="24"/>
        </w:rPr>
        <w:t>s</w:t>
      </w:r>
      <w:r w:rsidR="00024A16">
        <w:rPr>
          <w:rFonts w:ascii="Arial" w:eastAsia="Calibri" w:hAnsi="Arial" w:cs="Arial"/>
          <w:sz w:val="24"/>
          <w:szCs w:val="24"/>
        </w:rPr>
        <w:t xml:space="preserve"> </w:t>
      </w:r>
      <w:r w:rsidR="000C3646">
        <w:rPr>
          <w:rFonts w:ascii="Arial" w:eastAsia="Calibri" w:hAnsi="Arial" w:cs="Arial"/>
          <w:sz w:val="24"/>
          <w:szCs w:val="24"/>
        </w:rPr>
        <w:t>52</w:t>
      </w:r>
      <w:r w:rsidR="00037BEF">
        <w:rPr>
          <w:rFonts w:ascii="Arial" w:eastAsia="Calibri" w:hAnsi="Arial" w:cs="Arial"/>
          <w:sz w:val="24"/>
          <w:szCs w:val="24"/>
        </w:rPr>
        <w:t xml:space="preserve"> e </w:t>
      </w:r>
      <w:r w:rsidR="000C3646">
        <w:rPr>
          <w:rFonts w:ascii="Arial" w:eastAsia="Calibri" w:hAnsi="Arial" w:cs="Arial"/>
          <w:sz w:val="24"/>
          <w:szCs w:val="24"/>
        </w:rPr>
        <w:t>55</w:t>
      </w:r>
      <w:r w:rsidR="00C1109D">
        <w:rPr>
          <w:rFonts w:ascii="Arial" w:eastAsia="Calibri" w:hAnsi="Arial" w:cs="Arial"/>
          <w:sz w:val="24"/>
          <w:szCs w:val="24"/>
        </w:rPr>
        <w:t xml:space="preserve"> do anexo</w:t>
      </w:r>
      <w:r w:rsidR="00024A16">
        <w:rPr>
          <w:rFonts w:ascii="Arial" w:eastAsia="Calibri" w:hAnsi="Arial" w:cs="Arial"/>
          <w:sz w:val="24"/>
          <w:szCs w:val="24"/>
        </w:rPr>
        <w:t xml:space="preserve"> apresenta</w:t>
      </w:r>
      <w:r w:rsidR="00037BEF">
        <w:rPr>
          <w:rFonts w:ascii="Arial" w:eastAsia="Calibri" w:hAnsi="Arial" w:cs="Arial"/>
          <w:sz w:val="24"/>
          <w:szCs w:val="24"/>
        </w:rPr>
        <w:t>m</w:t>
      </w:r>
      <w:r w:rsidR="00024A16">
        <w:rPr>
          <w:rFonts w:ascii="Arial" w:eastAsia="Calibri" w:hAnsi="Arial" w:cs="Arial"/>
          <w:sz w:val="24"/>
          <w:szCs w:val="24"/>
        </w:rPr>
        <w:t xml:space="preserve"> a</w:t>
      </w:r>
      <w:r w:rsidR="00037BEF">
        <w:rPr>
          <w:rFonts w:ascii="Arial" w:eastAsia="Calibri" w:hAnsi="Arial" w:cs="Arial"/>
          <w:sz w:val="24"/>
          <w:szCs w:val="24"/>
        </w:rPr>
        <w:t>s</w:t>
      </w:r>
      <w:r w:rsidR="00024A16">
        <w:rPr>
          <w:rFonts w:ascii="Arial" w:eastAsia="Calibri" w:hAnsi="Arial" w:cs="Arial"/>
          <w:sz w:val="24"/>
          <w:szCs w:val="24"/>
        </w:rPr>
        <w:t xml:space="preserve"> tela</w:t>
      </w:r>
      <w:r w:rsidR="00037BEF">
        <w:rPr>
          <w:rFonts w:ascii="Arial" w:eastAsia="Calibri" w:hAnsi="Arial" w:cs="Arial"/>
          <w:sz w:val="24"/>
          <w:szCs w:val="24"/>
        </w:rPr>
        <w:t>s</w:t>
      </w:r>
      <w:r w:rsidR="00024A16">
        <w:rPr>
          <w:rFonts w:ascii="Arial" w:eastAsia="Calibri" w:hAnsi="Arial" w:cs="Arial"/>
          <w:sz w:val="24"/>
          <w:szCs w:val="24"/>
        </w:rPr>
        <w:t xml:space="preserve"> de cadastramento de uma atividade dinâmica. </w:t>
      </w:r>
    </w:p>
    <w:p w14:paraId="5B67CE10" w14:textId="77777777" w:rsidR="00D044B7" w:rsidRDefault="00D044B7" w:rsidP="00BA5CE5">
      <w:pPr>
        <w:spacing w:line="360" w:lineRule="auto"/>
        <w:jc w:val="both"/>
        <w:rPr>
          <w:noProof/>
        </w:rPr>
      </w:pPr>
      <w:r w:rsidRPr="00D044B7">
        <w:rPr>
          <w:rFonts w:ascii="Arial" w:eastAsia="Calibri" w:hAnsi="Arial" w:cs="Arial"/>
          <w:sz w:val="24"/>
          <w:szCs w:val="24"/>
        </w:rPr>
        <w:t xml:space="preserve"> </w:t>
      </w:r>
      <w:r w:rsidR="00EE1F08">
        <w:rPr>
          <w:rFonts w:ascii="Arial" w:hAnsi="Arial" w:cs="Arial"/>
          <w:sz w:val="24"/>
          <w:szCs w:val="24"/>
        </w:rPr>
        <w:tab/>
      </w:r>
      <w:r w:rsidRPr="00D044B7">
        <w:rPr>
          <w:rFonts w:ascii="Arial" w:eastAsia="Calibri" w:hAnsi="Arial" w:cs="Arial"/>
          <w:sz w:val="24"/>
          <w:szCs w:val="24"/>
        </w:rPr>
        <w:t xml:space="preserve">Agora o professor poderá escolher dois modelos que irá utilizar para inserir as atividades, sendo que cada linha poderá conter no máximo com 2 modelos simultaneamente. Sendo assim o professor irá escolher um modelo e selecionar o que o seu aluno deverá ter que escolher e inserir um texto caso escolha o modelo 1. Em seguida pressionar o botão "Adicionar +". Caso queira passar para a próxima linha basta pressionar o botão "Próxima Linha". Quando tiver feito todas as inserções desejadas basta clicar em "salvar" e posteriormente em "Visualizar Prova" para verificar como a atividade será vista pelos olhos dos alunos. </w:t>
      </w:r>
    </w:p>
    <w:p w14:paraId="38592191" w14:textId="77777777" w:rsidR="00A066E5" w:rsidRPr="00A066E5" w:rsidRDefault="00A066E5" w:rsidP="00A066E5"/>
    <w:p w14:paraId="4E6984C7" w14:textId="77777777" w:rsidR="00D044B7" w:rsidRDefault="00D044B7" w:rsidP="00A066E5">
      <w:pPr>
        <w:spacing w:line="360" w:lineRule="auto"/>
        <w:ind w:firstLine="709"/>
        <w:jc w:val="both"/>
        <w:rPr>
          <w:rFonts w:ascii="Arial" w:eastAsia="Calibri" w:hAnsi="Arial" w:cs="Arial"/>
          <w:sz w:val="24"/>
          <w:szCs w:val="24"/>
        </w:rPr>
      </w:pPr>
      <w:r w:rsidRPr="00D044B7">
        <w:rPr>
          <w:rFonts w:ascii="Arial" w:eastAsia="Calibri" w:hAnsi="Arial" w:cs="Arial"/>
          <w:sz w:val="24"/>
          <w:szCs w:val="24"/>
        </w:rPr>
        <w:t>Ao pression</w:t>
      </w:r>
      <w:r w:rsidR="00573259">
        <w:rPr>
          <w:rFonts w:ascii="Arial" w:eastAsia="Calibri" w:hAnsi="Arial" w:cs="Arial"/>
          <w:sz w:val="24"/>
          <w:szCs w:val="24"/>
        </w:rPr>
        <w:t xml:space="preserve">ar o botão "Verificar Prova" </w:t>
      </w:r>
      <w:r w:rsidRPr="00D044B7">
        <w:rPr>
          <w:rFonts w:ascii="Arial" w:eastAsia="Calibri" w:hAnsi="Arial" w:cs="Arial"/>
          <w:sz w:val="24"/>
          <w:szCs w:val="24"/>
        </w:rPr>
        <w:t>o professor irá visualizar a atividade no olhar do aluno. Como pode-se verificar na imagem abaixo.</w:t>
      </w:r>
      <w:r w:rsidR="006157EA">
        <w:rPr>
          <w:rFonts w:ascii="Arial" w:eastAsia="Calibri" w:hAnsi="Arial" w:cs="Arial"/>
          <w:sz w:val="24"/>
          <w:szCs w:val="24"/>
        </w:rPr>
        <w:t xml:space="preserve"> A figura </w:t>
      </w:r>
      <w:r w:rsidR="006F7975">
        <w:rPr>
          <w:rFonts w:ascii="Arial" w:eastAsia="Calibri" w:hAnsi="Arial" w:cs="Arial"/>
          <w:sz w:val="24"/>
          <w:szCs w:val="24"/>
        </w:rPr>
        <w:t>57</w:t>
      </w:r>
      <w:r w:rsidR="00085704">
        <w:rPr>
          <w:rFonts w:ascii="Arial" w:eastAsia="Calibri" w:hAnsi="Arial" w:cs="Arial"/>
          <w:sz w:val="24"/>
          <w:szCs w:val="24"/>
        </w:rPr>
        <w:t xml:space="preserve"> do anexo</w:t>
      </w:r>
      <w:r w:rsidR="006157EA">
        <w:rPr>
          <w:rFonts w:ascii="Arial" w:eastAsia="Calibri" w:hAnsi="Arial" w:cs="Arial"/>
          <w:sz w:val="24"/>
          <w:szCs w:val="24"/>
        </w:rPr>
        <w:t xml:space="preserve"> apresenta a tela com a atividade dinâmica cadastrada.</w:t>
      </w:r>
    </w:p>
    <w:p w14:paraId="41179C9C" w14:textId="77777777" w:rsidR="00573259" w:rsidRDefault="00573259" w:rsidP="00A066E5">
      <w:pPr>
        <w:spacing w:line="360" w:lineRule="auto"/>
        <w:ind w:firstLine="709"/>
        <w:jc w:val="both"/>
        <w:rPr>
          <w:rFonts w:ascii="Arial" w:eastAsia="Calibri" w:hAnsi="Arial" w:cs="Arial"/>
          <w:sz w:val="24"/>
          <w:szCs w:val="24"/>
        </w:rPr>
      </w:pPr>
      <w:r>
        <w:rPr>
          <w:rFonts w:ascii="Arial" w:eastAsia="Calibri" w:hAnsi="Arial" w:cs="Arial"/>
          <w:sz w:val="24"/>
          <w:szCs w:val="24"/>
        </w:rPr>
        <w:lastRenderedPageBreak/>
        <w:t>Quanto aos modelos 1 e 2 que o professor pode escolher para montar uma atividade do tipo dinâmico o sistema dá liberdade para o professor escolher utilizar os dois modelos na mesma linha ou somente 1 delas dependendo do objetivo que se deseja alcançar as figuras 59,60 e 61 do anexo ilustram isto e mostram que o professor terá total liberdade para montar a atividade do seu gosto e as infinidades de possibilidades que o docente terá para montar o exercício.</w:t>
      </w:r>
    </w:p>
    <w:p w14:paraId="41DFF01A" w14:textId="77777777" w:rsidR="004C494B" w:rsidRDefault="004C494B" w:rsidP="004C494B">
      <w:pPr>
        <w:spacing w:line="360" w:lineRule="auto"/>
        <w:jc w:val="both"/>
        <w:rPr>
          <w:rFonts w:ascii="Arial" w:eastAsia="Calibri" w:hAnsi="Arial" w:cs="Arial"/>
          <w:sz w:val="24"/>
          <w:szCs w:val="24"/>
        </w:rPr>
      </w:pPr>
    </w:p>
    <w:p w14:paraId="470AF0B5" w14:textId="77777777" w:rsidR="008B1B19" w:rsidRPr="004C494B" w:rsidRDefault="008B1B19" w:rsidP="004C494B">
      <w:pPr>
        <w:pStyle w:val="Ttulo1"/>
      </w:pPr>
      <w:bookmarkStart w:id="68" w:name="_Toc89413837"/>
      <w:r w:rsidRPr="00E93433">
        <w:t>4.</w:t>
      </w:r>
      <w:r w:rsidR="00BD398D">
        <w:t>4</w:t>
      </w:r>
      <w:r w:rsidRPr="00E93433">
        <w:t xml:space="preserve"> PROCESSO PARA REALIZAR AS TAREFAS PRÓPRIAS DO SITE.</w:t>
      </w:r>
      <w:bookmarkEnd w:id="68"/>
    </w:p>
    <w:p w14:paraId="09C132BD" w14:textId="77777777" w:rsidR="00F51E14" w:rsidRPr="00F51E14" w:rsidRDefault="00F51E14" w:rsidP="00F51E14"/>
    <w:p w14:paraId="53C42E1D" w14:textId="77777777" w:rsidR="008B1B19" w:rsidRPr="008B1B19" w:rsidRDefault="008B1B19" w:rsidP="008B1B19">
      <w:pPr>
        <w:spacing w:line="360" w:lineRule="auto"/>
        <w:ind w:firstLine="709"/>
        <w:jc w:val="both"/>
        <w:rPr>
          <w:rFonts w:ascii="Arial" w:hAnsi="Arial" w:cs="Arial"/>
          <w:color w:val="000000" w:themeColor="text1"/>
          <w:sz w:val="24"/>
          <w:szCs w:val="24"/>
        </w:rPr>
      </w:pPr>
      <w:r w:rsidRPr="008B1B19">
        <w:rPr>
          <w:rFonts w:ascii="Arial" w:hAnsi="Arial" w:cs="Arial"/>
          <w:color w:val="000000" w:themeColor="text1"/>
          <w:sz w:val="24"/>
          <w:szCs w:val="24"/>
        </w:rPr>
        <w:t>O usuário caso seja do tipo aluno,</w:t>
      </w:r>
      <w:r>
        <w:rPr>
          <w:rFonts w:ascii="Arial" w:hAnsi="Arial" w:cs="Arial"/>
          <w:color w:val="000000" w:themeColor="text1"/>
          <w:sz w:val="24"/>
          <w:szCs w:val="24"/>
        </w:rPr>
        <w:t xml:space="preserve"> </w:t>
      </w:r>
      <w:r w:rsidRPr="008B1B19">
        <w:rPr>
          <w:rFonts w:ascii="Arial" w:hAnsi="Arial" w:cs="Arial"/>
          <w:color w:val="000000" w:themeColor="text1"/>
          <w:sz w:val="24"/>
          <w:szCs w:val="24"/>
        </w:rPr>
        <w:t>mas não esteja matriculado em nenhum instituto de ensino,</w:t>
      </w:r>
      <w:r w:rsidR="00F51E14">
        <w:rPr>
          <w:rFonts w:ascii="Arial" w:hAnsi="Arial" w:cs="Arial"/>
          <w:color w:val="000000" w:themeColor="text1"/>
          <w:sz w:val="24"/>
          <w:szCs w:val="24"/>
        </w:rPr>
        <w:t xml:space="preserve"> </w:t>
      </w:r>
      <w:r w:rsidRPr="008B1B19">
        <w:rPr>
          <w:rFonts w:ascii="Arial" w:hAnsi="Arial" w:cs="Arial"/>
          <w:color w:val="000000" w:themeColor="text1"/>
          <w:sz w:val="24"/>
          <w:szCs w:val="24"/>
        </w:rPr>
        <w:t>poderá ter acesso ao sistema</w:t>
      </w:r>
      <w:r w:rsidR="00F51E14">
        <w:rPr>
          <w:rFonts w:ascii="Arial" w:hAnsi="Arial" w:cs="Arial"/>
          <w:color w:val="000000" w:themeColor="text1"/>
          <w:sz w:val="24"/>
          <w:szCs w:val="24"/>
        </w:rPr>
        <w:t>, p</w:t>
      </w:r>
      <w:r w:rsidRPr="008B1B19">
        <w:rPr>
          <w:rFonts w:ascii="Arial" w:hAnsi="Arial" w:cs="Arial"/>
          <w:color w:val="000000" w:themeColor="text1"/>
          <w:sz w:val="24"/>
          <w:szCs w:val="24"/>
        </w:rPr>
        <w:t xml:space="preserve">ara isso basta o aluno ao entrar no sistema ir até a opção Atividades como a figura </w:t>
      </w:r>
      <w:r w:rsidR="00EE2A61">
        <w:rPr>
          <w:rFonts w:ascii="Arial" w:hAnsi="Arial" w:cs="Arial"/>
          <w:color w:val="000000" w:themeColor="text1"/>
          <w:sz w:val="24"/>
          <w:szCs w:val="24"/>
        </w:rPr>
        <w:t>25</w:t>
      </w:r>
      <w:r w:rsidRPr="008B1B19">
        <w:rPr>
          <w:rFonts w:ascii="Arial" w:hAnsi="Arial" w:cs="Arial"/>
          <w:color w:val="000000" w:themeColor="text1"/>
          <w:sz w:val="24"/>
          <w:szCs w:val="24"/>
        </w:rPr>
        <w:t xml:space="preserve"> do anexo mostra e escolher a opção </w:t>
      </w:r>
      <w:r w:rsidRPr="00EE2A61">
        <w:rPr>
          <w:rFonts w:ascii="Arial" w:hAnsi="Arial" w:cs="Arial"/>
          <w:b/>
          <w:color w:val="000000" w:themeColor="text1"/>
          <w:sz w:val="24"/>
          <w:szCs w:val="24"/>
        </w:rPr>
        <w:t>Desenvolvedores</w:t>
      </w:r>
      <w:r w:rsidRPr="008B1B19">
        <w:rPr>
          <w:rFonts w:ascii="Arial" w:hAnsi="Arial" w:cs="Arial"/>
          <w:color w:val="000000" w:themeColor="text1"/>
          <w:sz w:val="24"/>
          <w:szCs w:val="24"/>
        </w:rPr>
        <w:t>.</w:t>
      </w:r>
      <w:r w:rsidR="00F51E14">
        <w:rPr>
          <w:rFonts w:ascii="Arial" w:hAnsi="Arial" w:cs="Arial"/>
          <w:color w:val="000000" w:themeColor="text1"/>
          <w:sz w:val="24"/>
          <w:szCs w:val="24"/>
        </w:rPr>
        <w:t xml:space="preserve"> </w:t>
      </w:r>
      <w:r w:rsidRPr="008B1B19">
        <w:rPr>
          <w:rFonts w:ascii="Arial" w:hAnsi="Arial" w:cs="Arial"/>
          <w:color w:val="000000" w:themeColor="text1"/>
          <w:sz w:val="24"/>
          <w:szCs w:val="24"/>
        </w:rPr>
        <w:t xml:space="preserve">Feito isso o aluno será direcionado para outra página onde será lhe apresentado um menu com os tipos de atividades que </w:t>
      </w:r>
      <w:r w:rsidR="009A60AD">
        <w:rPr>
          <w:rFonts w:ascii="Arial" w:hAnsi="Arial" w:cs="Arial"/>
          <w:color w:val="000000" w:themeColor="text1"/>
          <w:sz w:val="24"/>
          <w:szCs w:val="24"/>
        </w:rPr>
        <w:t xml:space="preserve">este </w:t>
      </w:r>
      <w:r w:rsidRPr="008B1B19">
        <w:rPr>
          <w:rFonts w:ascii="Arial" w:hAnsi="Arial" w:cs="Arial"/>
          <w:color w:val="000000" w:themeColor="text1"/>
          <w:sz w:val="24"/>
          <w:szCs w:val="24"/>
        </w:rPr>
        <w:t xml:space="preserve">pode fazer no site como ilustra a figura </w:t>
      </w:r>
      <w:r w:rsidR="00EE2A61">
        <w:rPr>
          <w:rFonts w:ascii="Arial" w:hAnsi="Arial" w:cs="Arial"/>
          <w:color w:val="000000" w:themeColor="text1"/>
          <w:sz w:val="24"/>
          <w:szCs w:val="24"/>
        </w:rPr>
        <w:t>27</w:t>
      </w:r>
      <w:r w:rsidRPr="008B1B19">
        <w:rPr>
          <w:rFonts w:ascii="Arial" w:hAnsi="Arial" w:cs="Arial"/>
          <w:color w:val="000000" w:themeColor="text1"/>
          <w:sz w:val="24"/>
          <w:szCs w:val="24"/>
        </w:rPr>
        <w:t xml:space="preserve"> do anexo.</w:t>
      </w:r>
    </w:p>
    <w:p w14:paraId="2829E3E1" w14:textId="77777777" w:rsidR="008B1B19" w:rsidRPr="008B1B19" w:rsidRDefault="008B1B19" w:rsidP="008B1B19">
      <w:pPr>
        <w:spacing w:line="360" w:lineRule="auto"/>
        <w:ind w:firstLine="709"/>
        <w:jc w:val="both"/>
        <w:rPr>
          <w:rFonts w:ascii="Arial" w:hAnsi="Arial" w:cs="Arial"/>
          <w:color w:val="000000" w:themeColor="text1"/>
          <w:sz w:val="24"/>
          <w:szCs w:val="24"/>
        </w:rPr>
      </w:pPr>
      <w:r w:rsidRPr="008B1B19">
        <w:rPr>
          <w:rFonts w:ascii="Arial" w:hAnsi="Arial" w:cs="Arial"/>
          <w:color w:val="000000" w:themeColor="text1"/>
          <w:sz w:val="24"/>
          <w:szCs w:val="24"/>
        </w:rPr>
        <w:t>Nesta página o aluno poderá optar por escolher realizar as atividades que sejam estáticas ou interativas ou simplesmente utilizar o editor HTML para desenvolver uma página html inteira ou praticar por conta própria determinado tema que tenha aprendido.</w:t>
      </w:r>
    </w:p>
    <w:p w14:paraId="6A18044E" w14:textId="77777777" w:rsidR="008B1B19" w:rsidRPr="008B1B19" w:rsidRDefault="008B1B19" w:rsidP="008B1B19">
      <w:pPr>
        <w:spacing w:line="360" w:lineRule="auto"/>
        <w:ind w:firstLine="709"/>
        <w:jc w:val="both"/>
        <w:rPr>
          <w:rFonts w:ascii="Arial" w:hAnsi="Arial" w:cs="Arial"/>
          <w:color w:val="000000" w:themeColor="text1"/>
          <w:sz w:val="24"/>
          <w:szCs w:val="24"/>
        </w:rPr>
      </w:pPr>
      <w:r w:rsidRPr="008B1B19">
        <w:rPr>
          <w:rFonts w:ascii="Arial" w:hAnsi="Arial" w:cs="Arial"/>
          <w:color w:val="000000" w:themeColor="text1"/>
          <w:sz w:val="24"/>
          <w:szCs w:val="24"/>
        </w:rPr>
        <w:t>Caso o aluno escolha a opção Interativos,</w:t>
      </w:r>
      <w:r w:rsidR="00F51E14">
        <w:rPr>
          <w:rFonts w:ascii="Arial" w:hAnsi="Arial" w:cs="Arial"/>
          <w:color w:val="000000" w:themeColor="text1"/>
          <w:sz w:val="24"/>
          <w:szCs w:val="24"/>
        </w:rPr>
        <w:t xml:space="preserve"> </w:t>
      </w:r>
      <w:r w:rsidRPr="008B1B19">
        <w:rPr>
          <w:rFonts w:ascii="Arial" w:hAnsi="Arial" w:cs="Arial"/>
          <w:color w:val="000000" w:themeColor="text1"/>
          <w:sz w:val="24"/>
          <w:szCs w:val="24"/>
        </w:rPr>
        <w:t xml:space="preserve">será direcionado para outra página para escolher qual atividade </w:t>
      </w:r>
      <w:r w:rsidR="00EE2A61">
        <w:rPr>
          <w:rFonts w:ascii="Arial" w:hAnsi="Arial" w:cs="Arial"/>
          <w:color w:val="000000" w:themeColor="text1"/>
          <w:sz w:val="24"/>
          <w:szCs w:val="24"/>
        </w:rPr>
        <w:t>neste formato</w:t>
      </w:r>
      <w:r w:rsidRPr="008B1B19">
        <w:rPr>
          <w:rFonts w:ascii="Arial" w:hAnsi="Arial" w:cs="Arial"/>
          <w:color w:val="000000" w:themeColor="text1"/>
          <w:sz w:val="24"/>
          <w:szCs w:val="24"/>
        </w:rPr>
        <w:t xml:space="preserve"> deseja realizar</w:t>
      </w:r>
      <w:r w:rsidR="00D77B00">
        <w:rPr>
          <w:rFonts w:ascii="Arial" w:hAnsi="Arial" w:cs="Arial"/>
          <w:color w:val="000000" w:themeColor="text1"/>
          <w:sz w:val="24"/>
          <w:szCs w:val="24"/>
        </w:rPr>
        <w:t>,</w:t>
      </w:r>
      <w:r w:rsidR="00704704">
        <w:rPr>
          <w:rFonts w:ascii="Arial" w:hAnsi="Arial" w:cs="Arial"/>
          <w:color w:val="000000" w:themeColor="text1"/>
          <w:sz w:val="24"/>
          <w:szCs w:val="24"/>
        </w:rPr>
        <w:t xml:space="preserve"> </w:t>
      </w:r>
      <w:r w:rsidR="00D77B00">
        <w:rPr>
          <w:rFonts w:ascii="Arial" w:hAnsi="Arial" w:cs="Arial"/>
          <w:color w:val="000000" w:themeColor="text1"/>
          <w:sz w:val="24"/>
          <w:szCs w:val="24"/>
        </w:rPr>
        <w:t>como ilustrado na figura 28 do anexo</w:t>
      </w:r>
      <w:r w:rsidRPr="008B1B19">
        <w:rPr>
          <w:rFonts w:ascii="Arial" w:hAnsi="Arial" w:cs="Arial"/>
          <w:color w:val="000000" w:themeColor="text1"/>
          <w:sz w:val="24"/>
          <w:szCs w:val="24"/>
        </w:rPr>
        <w:t>.</w:t>
      </w:r>
      <w:r w:rsidR="00A36D2F">
        <w:rPr>
          <w:rFonts w:ascii="Arial" w:hAnsi="Arial" w:cs="Arial"/>
          <w:color w:val="000000" w:themeColor="text1"/>
          <w:sz w:val="24"/>
          <w:szCs w:val="24"/>
        </w:rPr>
        <w:t xml:space="preserve"> </w:t>
      </w:r>
      <w:r w:rsidRPr="008B1B19">
        <w:rPr>
          <w:rFonts w:ascii="Arial" w:hAnsi="Arial" w:cs="Arial"/>
          <w:color w:val="000000" w:themeColor="text1"/>
          <w:sz w:val="24"/>
          <w:szCs w:val="24"/>
        </w:rPr>
        <w:t xml:space="preserve">Selecionando uma delas lhe será apresentado as atividades onde </w:t>
      </w:r>
      <w:r w:rsidR="000C0C11">
        <w:rPr>
          <w:rFonts w:ascii="Arial" w:hAnsi="Arial" w:cs="Arial"/>
          <w:color w:val="000000" w:themeColor="text1"/>
          <w:sz w:val="24"/>
          <w:szCs w:val="24"/>
        </w:rPr>
        <w:t xml:space="preserve">este </w:t>
      </w:r>
      <w:r w:rsidRPr="008B1B19">
        <w:rPr>
          <w:rFonts w:ascii="Arial" w:hAnsi="Arial" w:cs="Arial"/>
          <w:color w:val="000000" w:themeColor="text1"/>
          <w:sz w:val="24"/>
          <w:szCs w:val="24"/>
        </w:rPr>
        <w:t xml:space="preserve">deverá preencher as lacunas em branco para poder resolver o exercício proposto como ilustra a figura </w:t>
      </w:r>
      <w:r w:rsidR="00EE2A61">
        <w:rPr>
          <w:rFonts w:ascii="Arial" w:hAnsi="Arial" w:cs="Arial"/>
          <w:color w:val="000000" w:themeColor="text1"/>
          <w:sz w:val="24"/>
          <w:szCs w:val="24"/>
        </w:rPr>
        <w:t>29</w:t>
      </w:r>
      <w:r w:rsidRPr="008B1B19">
        <w:rPr>
          <w:rFonts w:ascii="Arial" w:hAnsi="Arial" w:cs="Arial"/>
          <w:color w:val="000000" w:themeColor="text1"/>
          <w:sz w:val="24"/>
          <w:szCs w:val="24"/>
        </w:rPr>
        <w:t xml:space="preserve"> do anexo. A atividade deste formato é super intuitivo e o sistema dá ao aluno a possibilidade de continuar resolvendo a atividade ou caso deseje pode voltar ao menu anterior e escolher outro exercício. Ao t</w:t>
      </w:r>
      <w:r w:rsidR="00A36D2F">
        <w:rPr>
          <w:rFonts w:ascii="Arial" w:hAnsi="Arial" w:cs="Arial"/>
          <w:color w:val="000000" w:themeColor="text1"/>
          <w:sz w:val="24"/>
          <w:szCs w:val="24"/>
        </w:rPr>
        <w:t>é</w:t>
      </w:r>
      <w:r w:rsidRPr="008B1B19">
        <w:rPr>
          <w:rFonts w:ascii="Arial" w:hAnsi="Arial" w:cs="Arial"/>
          <w:color w:val="000000" w:themeColor="text1"/>
          <w:sz w:val="24"/>
          <w:szCs w:val="24"/>
        </w:rPr>
        <w:t>rmino da atividade o sistema mostra ao aluno o resultado obtido após o preenchimento dos campos em branco,</w:t>
      </w:r>
      <w:r w:rsidR="00A36D2F">
        <w:rPr>
          <w:rFonts w:ascii="Arial" w:hAnsi="Arial" w:cs="Arial"/>
          <w:color w:val="000000" w:themeColor="text1"/>
          <w:sz w:val="24"/>
          <w:szCs w:val="24"/>
        </w:rPr>
        <w:t xml:space="preserve"> </w:t>
      </w:r>
      <w:r w:rsidRPr="008B1B19">
        <w:rPr>
          <w:rFonts w:ascii="Arial" w:hAnsi="Arial" w:cs="Arial"/>
          <w:color w:val="000000" w:themeColor="text1"/>
          <w:sz w:val="24"/>
          <w:szCs w:val="24"/>
        </w:rPr>
        <w:t>assim como a possibilidade de verificar o gabarito</w:t>
      </w:r>
      <w:r w:rsidR="00A36D2F">
        <w:rPr>
          <w:rFonts w:ascii="Arial" w:hAnsi="Arial" w:cs="Arial"/>
          <w:color w:val="000000" w:themeColor="text1"/>
          <w:sz w:val="24"/>
          <w:szCs w:val="24"/>
        </w:rPr>
        <w:t>, c</w:t>
      </w:r>
      <w:r w:rsidRPr="008B1B19">
        <w:rPr>
          <w:rFonts w:ascii="Arial" w:hAnsi="Arial" w:cs="Arial"/>
          <w:color w:val="000000" w:themeColor="text1"/>
          <w:sz w:val="24"/>
          <w:szCs w:val="24"/>
        </w:rPr>
        <w:t>om isso o usuário poderá visualizar com clareza onde foi o seu erro e como consert</w:t>
      </w:r>
      <w:r w:rsidR="00A36D2F">
        <w:rPr>
          <w:rFonts w:ascii="Arial" w:hAnsi="Arial" w:cs="Arial"/>
          <w:color w:val="000000" w:themeColor="text1"/>
          <w:sz w:val="24"/>
          <w:szCs w:val="24"/>
        </w:rPr>
        <w:t>á</w:t>
      </w:r>
      <w:r w:rsidRPr="008B1B19">
        <w:rPr>
          <w:rFonts w:ascii="Arial" w:hAnsi="Arial" w:cs="Arial"/>
          <w:color w:val="000000" w:themeColor="text1"/>
          <w:sz w:val="24"/>
          <w:szCs w:val="24"/>
        </w:rPr>
        <w:t xml:space="preserve">-lo. A figura </w:t>
      </w:r>
      <w:r w:rsidR="006F7975">
        <w:rPr>
          <w:rFonts w:ascii="Arial" w:hAnsi="Arial" w:cs="Arial"/>
          <w:color w:val="000000" w:themeColor="text1"/>
          <w:sz w:val="24"/>
          <w:szCs w:val="24"/>
        </w:rPr>
        <w:t>31</w:t>
      </w:r>
      <w:r w:rsidR="00D77B00">
        <w:rPr>
          <w:rFonts w:ascii="Arial" w:hAnsi="Arial" w:cs="Arial"/>
          <w:color w:val="000000" w:themeColor="text1"/>
          <w:sz w:val="24"/>
          <w:szCs w:val="24"/>
        </w:rPr>
        <w:t xml:space="preserve"> do anexo</w:t>
      </w:r>
      <w:r w:rsidRPr="008B1B19">
        <w:rPr>
          <w:rFonts w:ascii="Arial" w:hAnsi="Arial" w:cs="Arial"/>
          <w:color w:val="000000" w:themeColor="text1"/>
          <w:sz w:val="24"/>
          <w:szCs w:val="24"/>
        </w:rPr>
        <w:t xml:space="preserve"> demonstra este recurso.</w:t>
      </w:r>
    </w:p>
    <w:p w14:paraId="366A0ECF" w14:textId="77777777" w:rsidR="008B1B19" w:rsidRPr="008B1B19" w:rsidRDefault="008B1B19" w:rsidP="008B1B19">
      <w:pPr>
        <w:spacing w:line="360" w:lineRule="auto"/>
        <w:ind w:right="193" w:firstLine="709"/>
        <w:jc w:val="both"/>
        <w:rPr>
          <w:rFonts w:ascii="Arial" w:hAnsi="Arial" w:cs="Arial"/>
          <w:color w:val="000000" w:themeColor="text1"/>
          <w:sz w:val="24"/>
          <w:szCs w:val="24"/>
        </w:rPr>
      </w:pPr>
      <w:r w:rsidRPr="008B1B19">
        <w:rPr>
          <w:rFonts w:ascii="Arial" w:hAnsi="Arial" w:cs="Arial"/>
          <w:color w:val="000000" w:themeColor="text1"/>
          <w:sz w:val="24"/>
          <w:szCs w:val="24"/>
        </w:rPr>
        <w:lastRenderedPageBreak/>
        <w:t xml:space="preserve">Entretanto caso o aluno escolha realizar as atividades estáticas será direcionado para outra página como ilustra a </w:t>
      </w:r>
      <w:r w:rsidRPr="00A36D2F">
        <w:rPr>
          <w:rFonts w:ascii="Arial" w:hAnsi="Arial" w:cs="Arial"/>
          <w:bCs/>
          <w:color w:val="000000" w:themeColor="text1"/>
          <w:sz w:val="24"/>
          <w:szCs w:val="24"/>
        </w:rPr>
        <w:t xml:space="preserve">figura </w:t>
      </w:r>
      <w:r w:rsidR="006F7975">
        <w:rPr>
          <w:rFonts w:ascii="Arial" w:hAnsi="Arial" w:cs="Arial"/>
          <w:bCs/>
          <w:color w:val="000000" w:themeColor="text1"/>
          <w:sz w:val="24"/>
          <w:szCs w:val="24"/>
        </w:rPr>
        <w:t>34</w:t>
      </w:r>
      <w:r w:rsidRPr="00A36D2F">
        <w:rPr>
          <w:rFonts w:ascii="Arial" w:hAnsi="Arial" w:cs="Arial"/>
          <w:bCs/>
          <w:color w:val="000000" w:themeColor="text1"/>
          <w:sz w:val="24"/>
          <w:szCs w:val="24"/>
        </w:rPr>
        <w:t xml:space="preserve"> do anexo</w:t>
      </w:r>
      <w:r w:rsidRPr="00A36D2F">
        <w:rPr>
          <w:rFonts w:ascii="Arial" w:hAnsi="Arial" w:cs="Arial"/>
          <w:color w:val="000000" w:themeColor="text1"/>
          <w:sz w:val="24"/>
          <w:szCs w:val="24"/>
        </w:rPr>
        <w:t>.</w:t>
      </w:r>
      <w:r w:rsidRPr="008B1B19">
        <w:rPr>
          <w:rFonts w:ascii="Arial" w:hAnsi="Arial" w:cs="Arial"/>
          <w:color w:val="000000" w:themeColor="text1"/>
          <w:sz w:val="24"/>
          <w:szCs w:val="24"/>
        </w:rPr>
        <w:t xml:space="preserve"> Estando no menu de atividade estática o usuário irá selecionar o exercício que gostaria de realizar e com isso será direcionado para outra tela onde deverá inserir o código fonte para emular exatamente como est</w:t>
      </w:r>
      <w:r w:rsidR="009C7137">
        <w:rPr>
          <w:rFonts w:ascii="Arial" w:hAnsi="Arial" w:cs="Arial"/>
          <w:color w:val="000000" w:themeColor="text1"/>
          <w:sz w:val="24"/>
          <w:szCs w:val="24"/>
        </w:rPr>
        <w:t>á</w:t>
      </w:r>
      <w:r w:rsidRPr="008B1B19">
        <w:rPr>
          <w:rFonts w:ascii="Arial" w:hAnsi="Arial" w:cs="Arial"/>
          <w:color w:val="000000" w:themeColor="text1"/>
          <w:sz w:val="24"/>
          <w:szCs w:val="24"/>
        </w:rPr>
        <w:t xml:space="preserve"> o objetivo da tarefa proposta</w:t>
      </w:r>
      <w:r w:rsidR="00D77B00">
        <w:rPr>
          <w:rFonts w:ascii="Arial" w:hAnsi="Arial" w:cs="Arial"/>
          <w:color w:val="000000" w:themeColor="text1"/>
          <w:sz w:val="24"/>
          <w:szCs w:val="24"/>
        </w:rPr>
        <w:t>,</w:t>
      </w:r>
      <w:r w:rsidR="00A110EC">
        <w:rPr>
          <w:rFonts w:ascii="Arial" w:hAnsi="Arial" w:cs="Arial"/>
          <w:color w:val="000000" w:themeColor="text1"/>
          <w:sz w:val="24"/>
          <w:szCs w:val="24"/>
        </w:rPr>
        <w:t xml:space="preserve"> </w:t>
      </w:r>
      <w:r w:rsidR="00D77B00">
        <w:rPr>
          <w:rFonts w:ascii="Arial" w:hAnsi="Arial" w:cs="Arial"/>
          <w:color w:val="000000" w:themeColor="text1"/>
          <w:sz w:val="24"/>
          <w:szCs w:val="24"/>
        </w:rPr>
        <w:t>a figura 36 do anexo mostra esta tela</w:t>
      </w:r>
      <w:r w:rsidRPr="008B1B19">
        <w:rPr>
          <w:rFonts w:ascii="Arial" w:hAnsi="Arial" w:cs="Arial"/>
          <w:color w:val="000000" w:themeColor="text1"/>
          <w:sz w:val="24"/>
          <w:szCs w:val="24"/>
        </w:rPr>
        <w:t>.</w:t>
      </w:r>
      <w:r w:rsidR="009C7137">
        <w:rPr>
          <w:rFonts w:ascii="Arial" w:hAnsi="Arial" w:cs="Arial"/>
          <w:color w:val="000000" w:themeColor="text1"/>
          <w:sz w:val="24"/>
          <w:szCs w:val="24"/>
        </w:rPr>
        <w:t xml:space="preserve"> </w:t>
      </w:r>
      <w:r w:rsidRPr="008B1B19">
        <w:rPr>
          <w:rFonts w:ascii="Arial" w:hAnsi="Arial" w:cs="Arial"/>
          <w:color w:val="000000" w:themeColor="text1"/>
          <w:sz w:val="24"/>
          <w:szCs w:val="24"/>
        </w:rPr>
        <w:t>O sistema também assim como na atividade interativa oferece o gabarito para que o aluno possa checar de qual maneira deveria realizar a tarefa e consequentemente a resposta correta.</w:t>
      </w:r>
    </w:p>
    <w:p w14:paraId="1DC6F950" w14:textId="77777777" w:rsidR="008B1B19" w:rsidRPr="008B1B19" w:rsidRDefault="008B1B19" w:rsidP="008B1B19">
      <w:pPr>
        <w:spacing w:line="360" w:lineRule="auto"/>
        <w:ind w:firstLine="709"/>
        <w:jc w:val="both"/>
        <w:rPr>
          <w:rFonts w:ascii="Arial" w:hAnsi="Arial" w:cs="Arial"/>
          <w:color w:val="000000" w:themeColor="text1"/>
          <w:sz w:val="24"/>
          <w:szCs w:val="24"/>
        </w:rPr>
      </w:pPr>
      <w:r w:rsidRPr="008B1B19">
        <w:rPr>
          <w:rFonts w:ascii="Arial" w:hAnsi="Arial" w:cs="Arial"/>
          <w:color w:val="000000" w:themeColor="text1"/>
          <w:sz w:val="24"/>
          <w:szCs w:val="24"/>
        </w:rPr>
        <w:t>Diferentemente da atividade interativa, na estática o aluno não precisa preencher as lacunas em branco</w:t>
      </w:r>
      <w:r w:rsidR="00D77B00">
        <w:rPr>
          <w:rFonts w:ascii="Arial" w:hAnsi="Arial" w:cs="Arial"/>
          <w:color w:val="000000" w:themeColor="text1"/>
          <w:sz w:val="24"/>
          <w:szCs w:val="24"/>
        </w:rPr>
        <w:t>,</w:t>
      </w:r>
      <w:r w:rsidRPr="008B1B19">
        <w:rPr>
          <w:rFonts w:ascii="Arial" w:hAnsi="Arial" w:cs="Arial"/>
          <w:color w:val="000000" w:themeColor="text1"/>
          <w:sz w:val="24"/>
          <w:szCs w:val="24"/>
        </w:rPr>
        <w:t xml:space="preserve"> basta desenvolver o código fonte tentando fazer com que o resultado seja igual ao objetivo do exercício.</w:t>
      </w:r>
    </w:p>
    <w:p w14:paraId="75572AEE" w14:textId="77777777" w:rsidR="008B1B19" w:rsidRPr="00D3156C" w:rsidRDefault="008B1B19" w:rsidP="008B1B19">
      <w:pPr>
        <w:jc w:val="both"/>
        <w:rPr>
          <w:rFonts w:ascii="Arial" w:hAnsi="Arial" w:cs="Arial"/>
          <w:b/>
          <w:bCs/>
          <w:color w:val="FF0000"/>
          <w:sz w:val="24"/>
          <w:szCs w:val="24"/>
        </w:rPr>
      </w:pPr>
    </w:p>
    <w:p w14:paraId="2C16E77F" w14:textId="77777777" w:rsidR="008B1B19" w:rsidRPr="00D3156C" w:rsidRDefault="008B1B19" w:rsidP="00E93433">
      <w:pPr>
        <w:pStyle w:val="Ttulo1"/>
      </w:pPr>
      <w:bookmarkStart w:id="69" w:name="_Toc89413838"/>
      <w:r w:rsidRPr="00D3156C">
        <w:t>4.</w:t>
      </w:r>
      <w:r w:rsidR="00BD398D">
        <w:t>5</w:t>
      </w:r>
      <w:r w:rsidRPr="00D3156C">
        <w:t xml:space="preserve"> Editor HTML.</w:t>
      </w:r>
      <w:bookmarkEnd w:id="69"/>
    </w:p>
    <w:p w14:paraId="05BBB082" w14:textId="77777777" w:rsidR="008B1B19" w:rsidRDefault="008B1B19" w:rsidP="008B1B19">
      <w:pPr>
        <w:jc w:val="both"/>
        <w:rPr>
          <w:rFonts w:ascii="Arial" w:hAnsi="Arial" w:cs="Arial"/>
          <w:color w:val="FF0000"/>
          <w:sz w:val="24"/>
          <w:szCs w:val="24"/>
        </w:rPr>
      </w:pPr>
    </w:p>
    <w:p w14:paraId="0C6F15A4" w14:textId="77777777" w:rsidR="008B1B19" w:rsidRPr="009C7137" w:rsidRDefault="008B1B19" w:rsidP="009C7137">
      <w:pPr>
        <w:spacing w:line="360" w:lineRule="auto"/>
        <w:ind w:firstLine="709"/>
        <w:jc w:val="both"/>
        <w:rPr>
          <w:rFonts w:ascii="Arial" w:hAnsi="Arial" w:cs="Arial"/>
          <w:color w:val="000000" w:themeColor="text1"/>
          <w:sz w:val="24"/>
          <w:szCs w:val="24"/>
        </w:rPr>
      </w:pPr>
      <w:r w:rsidRPr="009C7137">
        <w:rPr>
          <w:rFonts w:ascii="Arial" w:hAnsi="Arial" w:cs="Arial"/>
          <w:color w:val="000000" w:themeColor="text1"/>
          <w:sz w:val="24"/>
          <w:szCs w:val="24"/>
        </w:rPr>
        <w:t xml:space="preserve">Neste caso o sistema propõe ao usuário uma página onde </w:t>
      </w:r>
      <w:r w:rsidR="00997853">
        <w:rPr>
          <w:rFonts w:ascii="Arial" w:hAnsi="Arial" w:cs="Arial"/>
          <w:color w:val="000000" w:themeColor="text1"/>
          <w:sz w:val="24"/>
          <w:szCs w:val="24"/>
        </w:rPr>
        <w:t>este</w:t>
      </w:r>
      <w:r w:rsidRPr="009C7137">
        <w:rPr>
          <w:rFonts w:ascii="Arial" w:hAnsi="Arial" w:cs="Arial"/>
          <w:color w:val="000000" w:themeColor="text1"/>
          <w:sz w:val="24"/>
          <w:szCs w:val="24"/>
        </w:rPr>
        <w:t xml:space="preserve"> poderá inserir o código fonte de uma página HTML e ver o resultado da compilação deste código simultaneamente ao lado.</w:t>
      </w:r>
    </w:p>
    <w:p w14:paraId="1C9DE0B7" w14:textId="77777777" w:rsidR="008B1B19" w:rsidRPr="009C7137" w:rsidRDefault="008B1B19" w:rsidP="009C7137">
      <w:pPr>
        <w:spacing w:line="360" w:lineRule="auto"/>
        <w:ind w:firstLine="709"/>
        <w:jc w:val="both"/>
        <w:rPr>
          <w:rFonts w:ascii="Arial" w:hAnsi="Arial" w:cs="Arial"/>
          <w:color w:val="000000" w:themeColor="text1"/>
          <w:sz w:val="24"/>
          <w:szCs w:val="24"/>
        </w:rPr>
      </w:pPr>
      <w:r w:rsidRPr="009C7137">
        <w:rPr>
          <w:rFonts w:ascii="Arial" w:hAnsi="Arial" w:cs="Arial"/>
          <w:color w:val="000000" w:themeColor="text1"/>
          <w:sz w:val="24"/>
          <w:szCs w:val="24"/>
        </w:rPr>
        <w:t>Sendo assim o aluno não precisa realizar nenhuma tarefa apenas praticar de forma livre e ágil tudo que aprendeu sobre programação Web.</w:t>
      </w:r>
    </w:p>
    <w:p w14:paraId="6FC27F6E" w14:textId="77777777" w:rsidR="008B1B19" w:rsidRPr="009C7137" w:rsidRDefault="008B1B19" w:rsidP="009C7137">
      <w:pPr>
        <w:spacing w:line="360" w:lineRule="auto"/>
        <w:ind w:firstLine="709"/>
        <w:jc w:val="both"/>
        <w:rPr>
          <w:rFonts w:ascii="Arial" w:hAnsi="Arial" w:cs="Arial"/>
          <w:color w:val="000000" w:themeColor="text1"/>
          <w:sz w:val="24"/>
          <w:szCs w:val="24"/>
        </w:rPr>
      </w:pPr>
      <w:r w:rsidRPr="009C7137">
        <w:rPr>
          <w:rFonts w:ascii="Arial" w:hAnsi="Arial" w:cs="Arial"/>
          <w:color w:val="000000" w:themeColor="text1"/>
          <w:sz w:val="24"/>
          <w:szCs w:val="24"/>
        </w:rPr>
        <w:t xml:space="preserve">A figura </w:t>
      </w:r>
      <w:r w:rsidR="006F7975">
        <w:rPr>
          <w:rFonts w:ascii="Arial" w:hAnsi="Arial" w:cs="Arial"/>
          <w:color w:val="000000" w:themeColor="text1"/>
          <w:sz w:val="24"/>
          <w:szCs w:val="24"/>
        </w:rPr>
        <w:t>26 do anexo</w:t>
      </w:r>
      <w:r w:rsidRPr="009C7137">
        <w:rPr>
          <w:rFonts w:ascii="Arial" w:hAnsi="Arial" w:cs="Arial"/>
          <w:color w:val="000000" w:themeColor="text1"/>
          <w:sz w:val="24"/>
          <w:szCs w:val="24"/>
        </w:rPr>
        <w:t xml:space="preserve"> ilustra o compilador HTML onde basta o usuário inserir o código fonte no lado direito e o resultado sairá no esquerdo</w:t>
      </w:r>
      <w:r w:rsidR="009C7137">
        <w:rPr>
          <w:rFonts w:ascii="Arial" w:hAnsi="Arial" w:cs="Arial"/>
          <w:color w:val="000000" w:themeColor="text1"/>
          <w:sz w:val="24"/>
          <w:szCs w:val="24"/>
        </w:rPr>
        <w:t>, b</w:t>
      </w:r>
      <w:r w:rsidRPr="009C7137">
        <w:rPr>
          <w:rFonts w:ascii="Arial" w:hAnsi="Arial" w:cs="Arial"/>
          <w:color w:val="000000" w:themeColor="text1"/>
          <w:sz w:val="24"/>
          <w:szCs w:val="24"/>
        </w:rPr>
        <w:t>em prático e fácil para que o aluno não perca muito tempo enquanto programa e veja o resultado do seu trabalho rapidamente.</w:t>
      </w:r>
    </w:p>
    <w:p w14:paraId="139F8C96" w14:textId="77777777" w:rsidR="008B1B19" w:rsidRPr="009C7137" w:rsidRDefault="008B1B19" w:rsidP="009C7137">
      <w:pPr>
        <w:spacing w:line="360" w:lineRule="auto"/>
        <w:ind w:firstLine="709"/>
        <w:jc w:val="both"/>
        <w:rPr>
          <w:rFonts w:ascii="Arial" w:hAnsi="Arial" w:cs="Arial"/>
          <w:color w:val="000000" w:themeColor="text1"/>
          <w:sz w:val="24"/>
          <w:szCs w:val="24"/>
        </w:rPr>
      </w:pPr>
      <w:r w:rsidRPr="009C7137">
        <w:rPr>
          <w:rFonts w:ascii="Arial" w:hAnsi="Arial" w:cs="Arial"/>
          <w:color w:val="000000" w:themeColor="text1"/>
          <w:sz w:val="24"/>
          <w:szCs w:val="24"/>
        </w:rPr>
        <w:t xml:space="preserve">Visualizando a figura </w:t>
      </w:r>
      <w:r w:rsidR="006F7975">
        <w:rPr>
          <w:rFonts w:ascii="Arial" w:hAnsi="Arial" w:cs="Arial"/>
          <w:color w:val="000000" w:themeColor="text1"/>
          <w:sz w:val="24"/>
          <w:szCs w:val="24"/>
        </w:rPr>
        <w:t>26</w:t>
      </w:r>
      <w:r w:rsidRPr="009C7137">
        <w:rPr>
          <w:rFonts w:ascii="Arial" w:hAnsi="Arial" w:cs="Arial"/>
          <w:color w:val="000000" w:themeColor="text1"/>
          <w:sz w:val="24"/>
          <w:szCs w:val="24"/>
        </w:rPr>
        <w:t xml:space="preserve"> do anexo mostra que o editor HTML é dividido em setores como html,</w:t>
      </w:r>
      <w:r w:rsidR="009C7137" w:rsidRPr="009C7137">
        <w:rPr>
          <w:rFonts w:ascii="Arial" w:hAnsi="Arial" w:cs="Arial"/>
          <w:color w:val="000000" w:themeColor="text1"/>
          <w:sz w:val="24"/>
          <w:szCs w:val="24"/>
        </w:rPr>
        <w:t xml:space="preserve"> </w:t>
      </w:r>
      <w:r w:rsidRPr="009C7137">
        <w:rPr>
          <w:rFonts w:ascii="Arial" w:hAnsi="Arial" w:cs="Arial"/>
          <w:color w:val="000000" w:themeColor="text1"/>
          <w:sz w:val="24"/>
          <w:szCs w:val="24"/>
        </w:rPr>
        <w:t>css e javascript foi feito desta maneira para o aluno se organizar melhor quando for inserir os códigos</w:t>
      </w:r>
      <w:r w:rsidR="009C7137" w:rsidRPr="009C7137">
        <w:rPr>
          <w:rFonts w:ascii="Arial" w:hAnsi="Arial" w:cs="Arial"/>
          <w:color w:val="000000" w:themeColor="text1"/>
          <w:sz w:val="24"/>
          <w:szCs w:val="24"/>
        </w:rPr>
        <w:t>, p</w:t>
      </w:r>
      <w:r w:rsidRPr="009C7137">
        <w:rPr>
          <w:rFonts w:ascii="Arial" w:hAnsi="Arial" w:cs="Arial"/>
          <w:color w:val="000000" w:themeColor="text1"/>
          <w:sz w:val="24"/>
          <w:szCs w:val="24"/>
        </w:rPr>
        <w:t xml:space="preserve">ara ter acesso a este recurso basta o aluno acessar o sistema e na categoria </w:t>
      </w:r>
      <w:r w:rsidRPr="00D77B00">
        <w:rPr>
          <w:rFonts w:ascii="Arial" w:hAnsi="Arial" w:cs="Arial"/>
          <w:b/>
          <w:color w:val="000000" w:themeColor="text1"/>
          <w:sz w:val="24"/>
          <w:szCs w:val="24"/>
        </w:rPr>
        <w:t>Atividades</w:t>
      </w:r>
      <w:r w:rsidRPr="009C7137">
        <w:rPr>
          <w:rFonts w:ascii="Arial" w:hAnsi="Arial" w:cs="Arial"/>
          <w:color w:val="000000" w:themeColor="text1"/>
          <w:sz w:val="24"/>
          <w:szCs w:val="24"/>
        </w:rPr>
        <w:t xml:space="preserve"> selecionar a opção </w:t>
      </w:r>
      <w:r w:rsidRPr="00D77B00">
        <w:rPr>
          <w:rFonts w:ascii="Arial" w:hAnsi="Arial" w:cs="Arial"/>
          <w:b/>
          <w:color w:val="000000" w:themeColor="text1"/>
          <w:sz w:val="24"/>
          <w:szCs w:val="24"/>
        </w:rPr>
        <w:t>modo livre</w:t>
      </w:r>
      <w:r w:rsidRPr="009C7137">
        <w:rPr>
          <w:rFonts w:ascii="Arial" w:hAnsi="Arial" w:cs="Arial"/>
          <w:color w:val="000000" w:themeColor="text1"/>
          <w:sz w:val="24"/>
          <w:szCs w:val="24"/>
        </w:rPr>
        <w:t xml:space="preserve"> ou dentro da opção </w:t>
      </w:r>
      <w:r w:rsidRPr="00D77B00">
        <w:rPr>
          <w:rFonts w:ascii="Arial" w:hAnsi="Arial" w:cs="Arial"/>
          <w:b/>
          <w:color w:val="000000" w:themeColor="text1"/>
          <w:sz w:val="24"/>
          <w:szCs w:val="24"/>
        </w:rPr>
        <w:t>Desenvolvedores</w:t>
      </w:r>
      <w:r w:rsidRPr="009C7137">
        <w:rPr>
          <w:rFonts w:ascii="Arial" w:hAnsi="Arial" w:cs="Arial"/>
          <w:color w:val="000000" w:themeColor="text1"/>
          <w:sz w:val="24"/>
          <w:szCs w:val="24"/>
        </w:rPr>
        <w:t xml:space="preserve"> escolher a opção </w:t>
      </w:r>
      <w:r w:rsidRPr="00D77B00">
        <w:rPr>
          <w:rFonts w:ascii="Arial" w:hAnsi="Arial" w:cs="Arial"/>
          <w:b/>
          <w:color w:val="000000" w:themeColor="text1"/>
          <w:sz w:val="24"/>
          <w:szCs w:val="24"/>
        </w:rPr>
        <w:t>Modo Livre.</w:t>
      </w:r>
    </w:p>
    <w:p w14:paraId="6AE10013" w14:textId="77777777" w:rsidR="008B1B19" w:rsidRPr="00520053" w:rsidRDefault="008B1B19" w:rsidP="00520053"/>
    <w:p w14:paraId="54CCD1D6" w14:textId="77777777" w:rsidR="00303E48" w:rsidRDefault="00303E48" w:rsidP="00E93433">
      <w:pPr>
        <w:pStyle w:val="Ttulo1"/>
      </w:pPr>
      <w:bookmarkStart w:id="70" w:name="_Toc89413839"/>
      <w:bookmarkStart w:id="71" w:name="_Hlk88852027"/>
      <w:r>
        <w:lastRenderedPageBreak/>
        <w:t>4.</w:t>
      </w:r>
      <w:r w:rsidR="00BD398D">
        <w:t>6</w:t>
      </w:r>
      <w:r>
        <w:t xml:space="preserve"> Processo em caso de esquecimento de senha.</w:t>
      </w:r>
      <w:bookmarkEnd w:id="70"/>
    </w:p>
    <w:p w14:paraId="509ADF2D" w14:textId="77777777" w:rsidR="009D687B" w:rsidRDefault="00303E48" w:rsidP="009B3B8A">
      <w:pPr>
        <w:spacing w:line="360" w:lineRule="auto"/>
        <w:ind w:firstLine="709"/>
        <w:jc w:val="both"/>
        <w:rPr>
          <w:rFonts w:ascii="Arial" w:eastAsia="Arial" w:hAnsi="Arial" w:cs="Arial"/>
          <w:bCs/>
          <w:sz w:val="24"/>
          <w:szCs w:val="24"/>
        </w:rPr>
      </w:pPr>
      <w:r>
        <w:rPr>
          <w:rFonts w:ascii="Arial" w:eastAsia="Arial" w:hAnsi="Arial" w:cs="Arial"/>
          <w:bCs/>
          <w:sz w:val="24"/>
          <w:szCs w:val="24"/>
        </w:rPr>
        <w:t>Caso o usuário tenha esquecido a senha que foi cadastrada para o</w:t>
      </w:r>
      <w:r w:rsidR="009D687B">
        <w:rPr>
          <w:rFonts w:ascii="Arial" w:eastAsia="Arial" w:hAnsi="Arial" w:cs="Arial"/>
          <w:bCs/>
          <w:sz w:val="24"/>
          <w:szCs w:val="24"/>
        </w:rPr>
        <w:t xml:space="preserve"> </w:t>
      </w:r>
      <w:r>
        <w:rPr>
          <w:rFonts w:ascii="Arial" w:eastAsia="Arial" w:hAnsi="Arial" w:cs="Arial"/>
          <w:bCs/>
          <w:sz w:val="24"/>
          <w:szCs w:val="24"/>
        </w:rPr>
        <w:t>seu usuário poderá criar uma nova</w:t>
      </w:r>
      <w:r w:rsidR="0087149C">
        <w:rPr>
          <w:rFonts w:ascii="Arial" w:eastAsia="Arial" w:hAnsi="Arial" w:cs="Arial"/>
          <w:bCs/>
          <w:sz w:val="24"/>
          <w:szCs w:val="24"/>
        </w:rPr>
        <w:t>, p</w:t>
      </w:r>
      <w:r>
        <w:rPr>
          <w:rFonts w:ascii="Arial" w:eastAsia="Arial" w:hAnsi="Arial" w:cs="Arial"/>
          <w:bCs/>
          <w:sz w:val="24"/>
          <w:szCs w:val="24"/>
        </w:rPr>
        <w:t xml:space="preserve">ara isso basta estar na tela de login e pressionar o botão de </w:t>
      </w:r>
      <w:r w:rsidRPr="009D3137">
        <w:rPr>
          <w:rFonts w:ascii="Arial" w:eastAsia="Arial" w:hAnsi="Arial" w:cs="Arial"/>
          <w:b/>
          <w:sz w:val="24"/>
          <w:szCs w:val="24"/>
        </w:rPr>
        <w:t>Esqueceu a senha</w:t>
      </w:r>
      <w:r w:rsidR="00663F56">
        <w:rPr>
          <w:rFonts w:ascii="Arial" w:eastAsia="Arial" w:hAnsi="Arial" w:cs="Arial"/>
          <w:sz w:val="24"/>
          <w:szCs w:val="24"/>
        </w:rPr>
        <w:t xml:space="preserve">, </w:t>
      </w:r>
      <w:r w:rsidR="00663F56">
        <w:rPr>
          <w:rFonts w:ascii="Arial" w:eastAsia="Arial" w:hAnsi="Arial" w:cs="Arial"/>
          <w:bCs/>
          <w:sz w:val="24"/>
          <w:szCs w:val="24"/>
        </w:rPr>
        <w:t>c</w:t>
      </w:r>
      <w:r>
        <w:rPr>
          <w:rFonts w:ascii="Arial" w:eastAsia="Arial" w:hAnsi="Arial" w:cs="Arial"/>
          <w:bCs/>
          <w:sz w:val="24"/>
          <w:szCs w:val="24"/>
        </w:rPr>
        <w:t>om isso irá para a tela onde poderá cadastrar uma nova senha para o seu login,</w:t>
      </w:r>
      <w:r w:rsidR="00963A78">
        <w:rPr>
          <w:rFonts w:ascii="Arial" w:eastAsia="Arial" w:hAnsi="Arial" w:cs="Arial"/>
          <w:bCs/>
          <w:sz w:val="24"/>
          <w:szCs w:val="24"/>
        </w:rPr>
        <w:t xml:space="preserve"> </w:t>
      </w:r>
      <w:r>
        <w:rPr>
          <w:rFonts w:ascii="Arial" w:eastAsia="Arial" w:hAnsi="Arial" w:cs="Arial"/>
          <w:bCs/>
          <w:sz w:val="24"/>
          <w:szCs w:val="24"/>
        </w:rPr>
        <w:t>bastando informar os dados pertinentes a sua conta como o seu nome,</w:t>
      </w:r>
      <w:r w:rsidR="00963A78">
        <w:rPr>
          <w:rFonts w:ascii="Arial" w:eastAsia="Arial" w:hAnsi="Arial" w:cs="Arial"/>
          <w:bCs/>
          <w:sz w:val="24"/>
          <w:szCs w:val="24"/>
        </w:rPr>
        <w:t xml:space="preserve"> </w:t>
      </w:r>
      <w:r>
        <w:rPr>
          <w:rFonts w:ascii="Arial" w:eastAsia="Arial" w:hAnsi="Arial" w:cs="Arial"/>
          <w:bCs/>
          <w:sz w:val="24"/>
          <w:szCs w:val="24"/>
        </w:rPr>
        <w:t>e</w:t>
      </w:r>
      <w:r w:rsidR="00963A78">
        <w:rPr>
          <w:rFonts w:ascii="Arial" w:eastAsia="Arial" w:hAnsi="Arial" w:cs="Arial"/>
          <w:bCs/>
          <w:sz w:val="24"/>
          <w:szCs w:val="24"/>
        </w:rPr>
        <w:t>-</w:t>
      </w:r>
      <w:r>
        <w:rPr>
          <w:rFonts w:ascii="Arial" w:eastAsia="Arial" w:hAnsi="Arial" w:cs="Arial"/>
          <w:bCs/>
          <w:sz w:val="24"/>
          <w:szCs w:val="24"/>
        </w:rPr>
        <w:t>mail,</w:t>
      </w:r>
      <w:r w:rsidR="00963A78">
        <w:rPr>
          <w:rFonts w:ascii="Arial" w:eastAsia="Arial" w:hAnsi="Arial" w:cs="Arial"/>
          <w:bCs/>
          <w:sz w:val="24"/>
          <w:szCs w:val="24"/>
        </w:rPr>
        <w:t xml:space="preserve"> </w:t>
      </w:r>
      <w:r>
        <w:rPr>
          <w:rFonts w:ascii="Arial" w:eastAsia="Arial" w:hAnsi="Arial" w:cs="Arial"/>
          <w:bCs/>
          <w:sz w:val="24"/>
          <w:szCs w:val="24"/>
        </w:rPr>
        <w:t>palavra</w:t>
      </w:r>
      <w:r w:rsidR="00963A78">
        <w:rPr>
          <w:rFonts w:ascii="Arial" w:eastAsia="Arial" w:hAnsi="Arial" w:cs="Arial"/>
          <w:bCs/>
          <w:sz w:val="24"/>
          <w:szCs w:val="24"/>
        </w:rPr>
        <w:t>-</w:t>
      </w:r>
      <w:r>
        <w:rPr>
          <w:rFonts w:ascii="Arial" w:eastAsia="Arial" w:hAnsi="Arial" w:cs="Arial"/>
          <w:bCs/>
          <w:sz w:val="24"/>
          <w:szCs w:val="24"/>
        </w:rPr>
        <w:t>chave,</w:t>
      </w:r>
      <w:r w:rsidR="00963A78">
        <w:rPr>
          <w:rFonts w:ascii="Arial" w:eastAsia="Arial" w:hAnsi="Arial" w:cs="Arial"/>
          <w:bCs/>
          <w:sz w:val="24"/>
          <w:szCs w:val="24"/>
        </w:rPr>
        <w:t xml:space="preserve"> </w:t>
      </w:r>
      <w:r>
        <w:rPr>
          <w:rFonts w:ascii="Arial" w:eastAsia="Arial" w:hAnsi="Arial" w:cs="Arial"/>
          <w:bCs/>
          <w:sz w:val="24"/>
          <w:szCs w:val="24"/>
        </w:rPr>
        <w:t>nome de login assim como o tipo do perfil cadastrado podendo ele ser do tipo professor ou aluno.</w:t>
      </w:r>
      <w:r w:rsidR="0087149C">
        <w:rPr>
          <w:rFonts w:ascii="Arial" w:eastAsia="Arial" w:hAnsi="Arial" w:cs="Arial"/>
          <w:bCs/>
          <w:sz w:val="24"/>
          <w:szCs w:val="24"/>
        </w:rPr>
        <w:t xml:space="preserve"> </w:t>
      </w:r>
      <w:r>
        <w:rPr>
          <w:rFonts w:ascii="Arial" w:eastAsia="Arial" w:hAnsi="Arial" w:cs="Arial"/>
          <w:bCs/>
          <w:sz w:val="24"/>
          <w:szCs w:val="24"/>
        </w:rPr>
        <w:t>Este processo é composto por 6 etapas onde as 5 primeiras são perguntas sobre os seus dados cadastrado</w:t>
      </w:r>
      <w:r w:rsidR="009D687B">
        <w:rPr>
          <w:rFonts w:ascii="Arial" w:eastAsia="Arial" w:hAnsi="Arial" w:cs="Arial"/>
          <w:bCs/>
          <w:sz w:val="24"/>
          <w:szCs w:val="24"/>
        </w:rPr>
        <w:t>s</w:t>
      </w:r>
      <w:r>
        <w:rPr>
          <w:rFonts w:ascii="Arial" w:eastAsia="Arial" w:hAnsi="Arial" w:cs="Arial"/>
          <w:bCs/>
          <w:sz w:val="24"/>
          <w:szCs w:val="24"/>
        </w:rPr>
        <w:t xml:space="preserve"> e a 6° etapa é a mudança da senha por uma nova.</w:t>
      </w:r>
      <w:r w:rsidR="0087149C">
        <w:rPr>
          <w:rFonts w:ascii="Arial" w:eastAsia="Arial" w:hAnsi="Arial" w:cs="Arial"/>
          <w:bCs/>
          <w:sz w:val="24"/>
          <w:szCs w:val="24"/>
        </w:rPr>
        <w:t xml:space="preserve"> </w:t>
      </w:r>
      <w:r>
        <w:rPr>
          <w:rFonts w:ascii="Arial" w:eastAsia="Arial" w:hAnsi="Arial" w:cs="Arial"/>
          <w:bCs/>
          <w:sz w:val="24"/>
          <w:szCs w:val="24"/>
        </w:rPr>
        <w:t xml:space="preserve">A figura </w:t>
      </w:r>
      <w:r w:rsidR="006F7975">
        <w:rPr>
          <w:rFonts w:ascii="Arial" w:eastAsia="Arial" w:hAnsi="Arial" w:cs="Arial"/>
          <w:bCs/>
          <w:sz w:val="24"/>
          <w:szCs w:val="24"/>
        </w:rPr>
        <w:t>71</w:t>
      </w:r>
      <w:r w:rsidR="006456A5">
        <w:rPr>
          <w:rFonts w:ascii="Arial" w:eastAsia="Arial" w:hAnsi="Arial" w:cs="Arial"/>
          <w:bCs/>
          <w:sz w:val="24"/>
          <w:szCs w:val="24"/>
        </w:rPr>
        <w:t xml:space="preserve"> do anexo</w:t>
      </w:r>
      <w:r w:rsidR="009D687B">
        <w:rPr>
          <w:rFonts w:ascii="Arial" w:eastAsia="Arial" w:hAnsi="Arial" w:cs="Arial"/>
          <w:bCs/>
          <w:sz w:val="24"/>
          <w:szCs w:val="24"/>
        </w:rPr>
        <w:t xml:space="preserve"> ilustra como é a tela de recuperação de senha.</w:t>
      </w:r>
    </w:p>
    <w:p w14:paraId="6070926B" w14:textId="77777777" w:rsidR="009D687B" w:rsidRDefault="00B80E0A" w:rsidP="007223B8">
      <w:pPr>
        <w:spacing w:line="360" w:lineRule="auto"/>
        <w:ind w:firstLine="709"/>
        <w:jc w:val="both"/>
        <w:rPr>
          <w:rFonts w:ascii="Arial" w:eastAsia="Arial" w:hAnsi="Arial" w:cs="Arial"/>
          <w:bCs/>
          <w:sz w:val="24"/>
          <w:szCs w:val="24"/>
        </w:rPr>
      </w:pPr>
      <w:r>
        <w:rPr>
          <w:rFonts w:ascii="Arial" w:eastAsia="Arial" w:hAnsi="Arial" w:cs="Arial"/>
          <w:bCs/>
          <w:sz w:val="24"/>
          <w:szCs w:val="24"/>
        </w:rPr>
        <w:t>Todas as perguntas são obrigatórias,</w:t>
      </w:r>
      <w:r w:rsidR="00963A78">
        <w:rPr>
          <w:rFonts w:ascii="Arial" w:eastAsia="Arial" w:hAnsi="Arial" w:cs="Arial"/>
          <w:bCs/>
          <w:sz w:val="24"/>
          <w:szCs w:val="24"/>
        </w:rPr>
        <w:t xml:space="preserve"> </w:t>
      </w:r>
      <w:r>
        <w:rPr>
          <w:rFonts w:ascii="Arial" w:eastAsia="Arial" w:hAnsi="Arial" w:cs="Arial"/>
          <w:bCs/>
          <w:sz w:val="24"/>
          <w:szCs w:val="24"/>
        </w:rPr>
        <w:t xml:space="preserve">por tanto caso o usuário pressione o botão </w:t>
      </w:r>
      <w:r w:rsidR="007A438C">
        <w:rPr>
          <w:rFonts w:ascii="Arial" w:eastAsia="Arial" w:hAnsi="Arial" w:cs="Arial"/>
          <w:bCs/>
          <w:noProof/>
          <w:sz w:val="24"/>
          <w:szCs w:val="24"/>
          <w:lang w:eastAsia="pt-BR"/>
        </w:rPr>
        <w:t xml:space="preserve">&gt;&gt; </w:t>
      </w:r>
      <w:r>
        <w:rPr>
          <w:rFonts w:ascii="Arial" w:eastAsia="Arial" w:hAnsi="Arial" w:cs="Arial"/>
          <w:bCs/>
          <w:sz w:val="24"/>
          <w:szCs w:val="24"/>
        </w:rPr>
        <w:t>e não preencha o campo com a resposta o sistema irá inform</w:t>
      </w:r>
      <w:r w:rsidR="00556CD3">
        <w:rPr>
          <w:rFonts w:ascii="Arial" w:eastAsia="Arial" w:hAnsi="Arial" w:cs="Arial"/>
          <w:bCs/>
          <w:sz w:val="24"/>
          <w:szCs w:val="24"/>
        </w:rPr>
        <w:t>á</w:t>
      </w:r>
      <w:r>
        <w:rPr>
          <w:rFonts w:ascii="Arial" w:eastAsia="Arial" w:hAnsi="Arial" w:cs="Arial"/>
          <w:bCs/>
          <w:sz w:val="24"/>
          <w:szCs w:val="24"/>
        </w:rPr>
        <w:t>-lo quanto ao ocorrido e não conseguirá ir para a próxima etapa.</w:t>
      </w:r>
      <w:r w:rsidR="00E57C19">
        <w:rPr>
          <w:rFonts w:ascii="Arial" w:eastAsia="Arial" w:hAnsi="Arial" w:cs="Arial"/>
          <w:bCs/>
          <w:sz w:val="24"/>
          <w:szCs w:val="24"/>
        </w:rPr>
        <w:t xml:space="preserve"> </w:t>
      </w:r>
      <w:r>
        <w:rPr>
          <w:rFonts w:ascii="Arial" w:eastAsia="Arial" w:hAnsi="Arial" w:cs="Arial"/>
          <w:bCs/>
          <w:sz w:val="24"/>
          <w:szCs w:val="24"/>
        </w:rPr>
        <w:t xml:space="preserve">A figura </w:t>
      </w:r>
      <w:r w:rsidR="006F7975">
        <w:rPr>
          <w:rFonts w:ascii="Arial" w:eastAsia="Arial" w:hAnsi="Arial" w:cs="Arial"/>
          <w:bCs/>
          <w:sz w:val="24"/>
          <w:szCs w:val="24"/>
        </w:rPr>
        <w:t>73</w:t>
      </w:r>
      <w:r w:rsidR="00A555A2">
        <w:rPr>
          <w:rFonts w:ascii="Arial" w:eastAsia="Arial" w:hAnsi="Arial" w:cs="Arial"/>
          <w:bCs/>
          <w:sz w:val="24"/>
          <w:szCs w:val="24"/>
        </w:rPr>
        <w:t xml:space="preserve"> do anexo</w:t>
      </w:r>
      <w:r>
        <w:rPr>
          <w:rFonts w:ascii="Arial" w:eastAsia="Arial" w:hAnsi="Arial" w:cs="Arial"/>
          <w:bCs/>
          <w:sz w:val="24"/>
          <w:szCs w:val="24"/>
        </w:rPr>
        <w:t xml:space="preserve"> ilustra o caso descrito.</w:t>
      </w:r>
    </w:p>
    <w:p w14:paraId="59AE013D" w14:textId="77777777" w:rsidR="000D6E4F" w:rsidRPr="004A2B5E" w:rsidRDefault="00A53ECD" w:rsidP="004A2B5E">
      <w:pPr>
        <w:spacing w:line="360" w:lineRule="auto"/>
        <w:ind w:firstLine="709"/>
        <w:jc w:val="both"/>
        <w:rPr>
          <w:rFonts w:ascii="Arial" w:eastAsia="Arial" w:hAnsi="Arial" w:cs="Arial"/>
          <w:bCs/>
          <w:noProof/>
          <w:sz w:val="24"/>
          <w:szCs w:val="24"/>
          <w:lang w:eastAsia="pt-BR"/>
        </w:rPr>
      </w:pPr>
      <w:r>
        <w:rPr>
          <w:rFonts w:ascii="Arial" w:eastAsia="Arial" w:hAnsi="Arial" w:cs="Arial"/>
          <w:bCs/>
          <w:noProof/>
          <w:sz w:val="24"/>
          <w:szCs w:val="24"/>
          <w:lang w:eastAsia="pt-BR"/>
        </w:rPr>
        <w:t>C</w:t>
      </w:r>
      <w:r w:rsidR="00B80E0A">
        <w:rPr>
          <w:rFonts w:ascii="Arial" w:eastAsia="Arial" w:hAnsi="Arial" w:cs="Arial"/>
          <w:bCs/>
          <w:noProof/>
          <w:sz w:val="24"/>
          <w:szCs w:val="24"/>
          <w:lang w:eastAsia="pt-BR"/>
        </w:rPr>
        <w:t>aso</w:t>
      </w:r>
      <w:r>
        <w:rPr>
          <w:rFonts w:ascii="Arial" w:eastAsia="Arial" w:hAnsi="Arial" w:cs="Arial"/>
          <w:bCs/>
          <w:noProof/>
          <w:sz w:val="24"/>
          <w:szCs w:val="24"/>
          <w:lang w:eastAsia="pt-BR"/>
        </w:rPr>
        <w:t xml:space="preserve"> o sistema</w:t>
      </w:r>
      <w:r w:rsidR="00B80E0A">
        <w:rPr>
          <w:rFonts w:ascii="Arial" w:eastAsia="Arial" w:hAnsi="Arial" w:cs="Arial"/>
          <w:bCs/>
          <w:noProof/>
          <w:sz w:val="24"/>
          <w:szCs w:val="24"/>
          <w:lang w:eastAsia="pt-BR"/>
        </w:rPr>
        <w:t xml:space="preserve"> não encontre o dado que o usuário esta inserindo no banco de dados irá informa-lo sobre o ocorrido e com isso só será possivel prosseguir para a próxima etapa caso informe os dados corretos a figura </w:t>
      </w:r>
      <w:r w:rsidR="00E81B68">
        <w:rPr>
          <w:rFonts w:ascii="Arial" w:eastAsia="Arial" w:hAnsi="Arial" w:cs="Arial"/>
          <w:bCs/>
          <w:noProof/>
          <w:sz w:val="24"/>
          <w:szCs w:val="24"/>
          <w:lang w:eastAsia="pt-BR"/>
        </w:rPr>
        <w:t>76</w:t>
      </w:r>
      <w:r w:rsidR="00A555A2">
        <w:rPr>
          <w:rFonts w:ascii="Arial" w:eastAsia="Arial" w:hAnsi="Arial" w:cs="Arial"/>
          <w:bCs/>
          <w:noProof/>
          <w:sz w:val="24"/>
          <w:szCs w:val="24"/>
          <w:lang w:eastAsia="pt-BR"/>
        </w:rPr>
        <w:t xml:space="preserve"> do anexo</w:t>
      </w:r>
      <w:r w:rsidR="00B80E0A">
        <w:rPr>
          <w:rFonts w:ascii="Arial" w:eastAsia="Arial" w:hAnsi="Arial" w:cs="Arial"/>
          <w:bCs/>
          <w:noProof/>
          <w:sz w:val="24"/>
          <w:szCs w:val="24"/>
          <w:lang w:eastAsia="pt-BR"/>
        </w:rPr>
        <w:t xml:space="preserve"> ilustra o ocorrido.</w:t>
      </w:r>
    </w:p>
    <w:p w14:paraId="0372705C" w14:textId="77777777" w:rsidR="000D6E4F" w:rsidRDefault="000D6E4F" w:rsidP="006E4869">
      <w:pPr>
        <w:spacing w:line="360" w:lineRule="auto"/>
        <w:ind w:firstLine="709"/>
        <w:jc w:val="both"/>
        <w:rPr>
          <w:rFonts w:ascii="Arial" w:eastAsia="Arial" w:hAnsi="Arial" w:cs="Arial"/>
          <w:bCs/>
          <w:noProof/>
          <w:sz w:val="24"/>
          <w:szCs w:val="24"/>
          <w:lang w:eastAsia="pt-BR"/>
        </w:rPr>
      </w:pPr>
      <w:r>
        <w:rPr>
          <w:rFonts w:ascii="Arial" w:eastAsia="Arial" w:hAnsi="Arial" w:cs="Arial"/>
          <w:bCs/>
          <w:noProof/>
          <w:sz w:val="24"/>
          <w:szCs w:val="24"/>
          <w:lang w:eastAsia="pt-BR"/>
        </w:rPr>
        <w:t>Caso o usuário passe por todas as etapas informando os dados corretamente irá a etapa 6 com isso poderá inserir uma nova senha.</w:t>
      </w:r>
      <w:r w:rsidR="004A2B5E">
        <w:rPr>
          <w:rFonts w:ascii="Arial" w:eastAsia="Arial" w:hAnsi="Arial" w:cs="Arial"/>
          <w:bCs/>
          <w:noProof/>
          <w:sz w:val="24"/>
          <w:szCs w:val="24"/>
          <w:lang w:eastAsia="pt-BR"/>
        </w:rPr>
        <w:t xml:space="preserve"> </w:t>
      </w:r>
      <w:r>
        <w:rPr>
          <w:rFonts w:ascii="Arial" w:eastAsia="Arial" w:hAnsi="Arial" w:cs="Arial"/>
          <w:bCs/>
          <w:noProof/>
          <w:sz w:val="24"/>
          <w:szCs w:val="24"/>
          <w:lang w:eastAsia="pt-BR"/>
        </w:rPr>
        <w:t>Entretanto caso o usuário informe uma senha que não sejam iguais o sistema irá informar ao usuário quanto a isso  e não será possível concluir a alteração da senha até que as senhas sejam identicas.</w:t>
      </w:r>
      <w:r w:rsidR="004A2B5E">
        <w:rPr>
          <w:rFonts w:ascii="Arial" w:eastAsia="Arial" w:hAnsi="Arial" w:cs="Arial"/>
          <w:bCs/>
          <w:noProof/>
          <w:sz w:val="24"/>
          <w:szCs w:val="24"/>
          <w:lang w:eastAsia="pt-BR"/>
        </w:rPr>
        <w:t xml:space="preserve"> </w:t>
      </w:r>
      <w:r>
        <w:rPr>
          <w:rFonts w:ascii="Arial" w:eastAsia="Arial" w:hAnsi="Arial" w:cs="Arial"/>
          <w:bCs/>
          <w:noProof/>
          <w:sz w:val="24"/>
          <w:szCs w:val="24"/>
          <w:lang w:eastAsia="pt-BR"/>
        </w:rPr>
        <w:t xml:space="preserve">A figura </w:t>
      </w:r>
      <w:r w:rsidR="00E81B68">
        <w:rPr>
          <w:rFonts w:ascii="Arial" w:eastAsia="Arial" w:hAnsi="Arial" w:cs="Arial"/>
          <w:bCs/>
          <w:noProof/>
          <w:sz w:val="24"/>
          <w:szCs w:val="24"/>
          <w:lang w:eastAsia="pt-BR"/>
        </w:rPr>
        <w:t>81</w:t>
      </w:r>
      <w:r w:rsidR="00D812B9">
        <w:rPr>
          <w:rFonts w:ascii="Arial" w:eastAsia="Arial" w:hAnsi="Arial" w:cs="Arial"/>
          <w:bCs/>
          <w:noProof/>
          <w:sz w:val="24"/>
          <w:szCs w:val="24"/>
          <w:lang w:eastAsia="pt-BR"/>
        </w:rPr>
        <w:t xml:space="preserve"> do anexo</w:t>
      </w:r>
      <w:r>
        <w:rPr>
          <w:rFonts w:ascii="Arial" w:eastAsia="Arial" w:hAnsi="Arial" w:cs="Arial"/>
          <w:bCs/>
          <w:noProof/>
          <w:sz w:val="24"/>
          <w:szCs w:val="24"/>
          <w:lang w:eastAsia="pt-BR"/>
        </w:rPr>
        <w:t xml:space="preserve"> ilustra com maior detalhe esta situação.</w:t>
      </w:r>
    </w:p>
    <w:p w14:paraId="584D1BD0" w14:textId="77777777" w:rsidR="000D6E4F" w:rsidRPr="000D6E4F" w:rsidRDefault="000D6E4F" w:rsidP="00D812B9">
      <w:pPr>
        <w:spacing w:line="360" w:lineRule="auto"/>
        <w:ind w:firstLine="709"/>
        <w:jc w:val="both"/>
      </w:pPr>
      <w:r>
        <w:rPr>
          <w:rFonts w:ascii="Arial" w:eastAsia="Arial" w:hAnsi="Arial" w:cs="Arial"/>
          <w:bCs/>
          <w:noProof/>
          <w:sz w:val="24"/>
          <w:szCs w:val="24"/>
          <w:lang w:eastAsia="pt-BR"/>
        </w:rPr>
        <w:t>Passado pelas 6 etapas o usuário irá ser direcionado novamente para a tela de login podendo inserir o nome do seu usuário e a nova senha cadastrada adentrando assim no sistema.</w:t>
      </w:r>
    </w:p>
    <w:p w14:paraId="2130E2B7" w14:textId="77777777" w:rsidR="00C115C3" w:rsidRDefault="00C115C3" w:rsidP="00E93433">
      <w:pPr>
        <w:pStyle w:val="Ttulo1"/>
      </w:pPr>
    </w:p>
    <w:p w14:paraId="6B764C63" w14:textId="77777777" w:rsidR="00C115C3" w:rsidRPr="00C115C3" w:rsidRDefault="00C115C3" w:rsidP="00C115C3">
      <w:pPr>
        <w:pStyle w:val="Ttulo1"/>
      </w:pPr>
      <w:bookmarkStart w:id="72" w:name="_Toc89413840"/>
      <w:r w:rsidRPr="00C115C3">
        <w:t>4.</w:t>
      </w:r>
      <w:r w:rsidR="00BD398D">
        <w:t>7</w:t>
      </w:r>
      <w:r w:rsidRPr="00C115C3">
        <w:t xml:space="preserve"> Processo para cadastrar o usuário aluno.</w:t>
      </w:r>
      <w:bookmarkEnd w:id="72"/>
    </w:p>
    <w:p w14:paraId="345D5DDD" w14:textId="77777777" w:rsidR="00C115C3" w:rsidRPr="00C115C3" w:rsidRDefault="00C115C3" w:rsidP="00C115C3">
      <w:pPr>
        <w:rPr>
          <w:rFonts w:ascii="Arial" w:hAnsi="Arial" w:cs="Arial"/>
          <w:sz w:val="24"/>
          <w:szCs w:val="24"/>
        </w:rPr>
      </w:pPr>
    </w:p>
    <w:p w14:paraId="7CE6B056" w14:textId="77777777" w:rsidR="00C115C3" w:rsidRPr="00C115C3" w:rsidRDefault="00C115C3" w:rsidP="00FE2280">
      <w:pPr>
        <w:spacing w:line="360" w:lineRule="auto"/>
        <w:ind w:firstLine="709"/>
        <w:jc w:val="both"/>
        <w:rPr>
          <w:rFonts w:ascii="Arial" w:hAnsi="Arial" w:cs="Arial"/>
          <w:sz w:val="24"/>
          <w:szCs w:val="24"/>
        </w:rPr>
      </w:pPr>
      <w:r w:rsidRPr="00C115C3">
        <w:rPr>
          <w:rFonts w:ascii="Arial" w:hAnsi="Arial" w:cs="Arial"/>
          <w:sz w:val="24"/>
          <w:szCs w:val="24"/>
        </w:rPr>
        <w:t xml:space="preserve">Caso o usuário que esteja tentando ter acesso ao sistema seja um aluno, este precisará se cadastrar no sistema, para fazer isso basta clicar no link que se encontra </w:t>
      </w:r>
      <w:r w:rsidRPr="00C115C3">
        <w:rPr>
          <w:rFonts w:ascii="Arial" w:hAnsi="Arial" w:cs="Arial"/>
          <w:sz w:val="24"/>
          <w:szCs w:val="24"/>
        </w:rPr>
        <w:lastRenderedPageBreak/>
        <w:t xml:space="preserve">no menu principal chamado Cadastrar Aluno fazendo isso o usuário será direcionado para uma outra página, onde deverá se cadastrar passando por 5 etapas informando seus dados como: nome completo, e-mail, instituição de ensino, disciplinas, professores, inserir um nome de usuário, uma palavra-chave e por fim criar uma senha. </w:t>
      </w:r>
      <w:r w:rsidRPr="00C115C3">
        <w:rPr>
          <w:rFonts w:ascii="Arial" w:hAnsi="Arial" w:cs="Arial"/>
          <w:sz w:val="24"/>
          <w:szCs w:val="24"/>
        </w:rPr>
        <w:tab/>
      </w:r>
    </w:p>
    <w:p w14:paraId="3907D744" w14:textId="77777777" w:rsidR="00C115C3" w:rsidRPr="00C115C3" w:rsidRDefault="00C115C3" w:rsidP="00FE2280">
      <w:pPr>
        <w:spacing w:line="360" w:lineRule="auto"/>
        <w:ind w:firstLine="709"/>
        <w:jc w:val="both"/>
        <w:rPr>
          <w:rFonts w:ascii="Arial" w:hAnsi="Arial" w:cs="Arial"/>
          <w:sz w:val="24"/>
          <w:szCs w:val="24"/>
        </w:rPr>
      </w:pPr>
      <w:r w:rsidRPr="00C115C3">
        <w:rPr>
          <w:rFonts w:ascii="Arial" w:hAnsi="Arial" w:cs="Arial"/>
          <w:sz w:val="24"/>
          <w:szCs w:val="24"/>
        </w:rPr>
        <w:t xml:space="preserve">As figuras </w:t>
      </w:r>
      <w:r w:rsidR="00E81B68">
        <w:rPr>
          <w:rFonts w:ascii="Arial" w:hAnsi="Arial" w:cs="Arial"/>
          <w:sz w:val="24"/>
          <w:szCs w:val="24"/>
        </w:rPr>
        <w:t>4,6,7,9 e 12</w:t>
      </w:r>
      <w:r w:rsidRPr="00C115C3">
        <w:rPr>
          <w:rFonts w:ascii="Arial" w:hAnsi="Arial" w:cs="Arial"/>
          <w:sz w:val="24"/>
          <w:szCs w:val="24"/>
        </w:rPr>
        <w:t xml:space="preserve"> do anexo ilustram cada etapa do cadastramento do sistema e as informações que o sistema solicita em cada uma delas. A palavra-chave serve para o usuário poderá recuperar a senha caso a esqueça no futuro.</w:t>
      </w:r>
    </w:p>
    <w:p w14:paraId="7CDA27A3" w14:textId="77777777" w:rsidR="00C115C3" w:rsidRPr="00C115C3" w:rsidRDefault="00C115C3" w:rsidP="00FE2280">
      <w:pPr>
        <w:spacing w:line="360" w:lineRule="auto"/>
        <w:ind w:firstLine="709"/>
        <w:jc w:val="both"/>
        <w:rPr>
          <w:rFonts w:ascii="Arial" w:hAnsi="Arial" w:cs="Arial"/>
          <w:sz w:val="24"/>
          <w:szCs w:val="24"/>
        </w:rPr>
      </w:pPr>
      <w:r w:rsidRPr="00C115C3">
        <w:rPr>
          <w:rFonts w:ascii="Arial" w:hAnsi="Arial" w:cs="Arial"/>
          <w:sz w:val="24"/>
          <w:szCs w:val="24"/>
        </w:rPr>
        <w:t xml:space="preserve">Todos os campos são obrigatórios, logo, caso o usuário não informe será impossibilitado de concluir o cadastro e uma mensagem informativa será exibida na tela. A figura </w:t>
      </w:r>
      <w:r w:rsidR="00E81B68">
        <w:rPr>
          <w:rFonts w:ascii="Arial" w:hAnsi="Arial" w:cs="Arial"/>
          <w:sz w:val="24"/>
          <w:szCs w:val="24"/>
        </w:rPr>
        <w:t>5</w:t>
      </w:r>
      <w:r w:rsidRPr="00C115C3">
        <w:rPr>
          <w:rFonts w:ascii="Arial" w:hAnsi="Arial" w:cs="Arial"/>
          <w:sz w:val="24"/>
          <w:szCs w:val="24"/>
        </w:rPr>
        <w:t xml:space="preserve"> do anexo ilustra o ocorrido em uma das etapas.</w:t>
      </w:r>
    </w:p>
    <w:p w14:paraId="582F938C" w14:textId="77777777" w:rsidR="00C115C3" w:rsidRDefault="00C115C3" w:rsidP="00FE2280">
      <w:pPr>
        <w:spacing w:line="360" w:lineRule="auto"/>
        <w:ind w:firstLine="709"/>
        <w:jc w:val="both"/>
        <w:rPr>
          <w:rFonts w:ascii="Arial" w:hAnsi="Arial" w:cs="Arial"/>
          <w:sz w:val="24"/>
          <w:szCs w:val="24"/>
        </w:rPr>
      </w:pPr>
      <w:r w:rsidRPr="00C115C3">
        <w:rPr>
          <w:rFonts w:ascii="Arial" w:hAnsi="Arial" w:cs="Arial"/>
          <w:sz w:val="24"/>
          <w:szCs w:val="24"/>
        </w:rPr>
        <w:t xml:space="preserve">Entretanto, caso o aluno não esteja matriculado em nenhuma instituição terá a possibilidade de realizar somente as etapas 1, 4 e 5, pois com isso mesmo o aluno não visualizando as atividades dos seus professores ainda assim irá realizar as atividades próprias do site e desfrutar do editor HTML online. </w:t>
      </w:r>
    </w:p>
    <w:p w14:paraId="343C3B1A" w14:textId="77777777" w:rsidR="000933C7" w:rsidRDefault="000933C7" w:rsidP="00FE2280">
      <w:pPr>
        <w:spacing w:line="360" w:lineRule="auto"/>
        <w:ind w:firstLine="709"/>
        <w:jc w:val="both"/>
        <w:rPr>
          <w:rFonts w:ascii="Arial" w:hAnsi="Arial" w:cs="Arial"/>
          <w:sz w:val="24"/>
          <w:szCs w:val="24"/>
        </w:rPr>
      </w:pPr>
      <w:r>
        <w:rPr>
          <w:rFonts w:ascii="Arial" w:hAnsi="Arial" w:cs="Arial"/>
          <w:sz w:val="24"/>
          <w:szCs w:val="24"/>
        </w:rPr>
        <w:t>É nest</w:t>
      </w:r>
      <w:r w:rsidR="00835A60">
        <w:rPr>
          <w:rFonts w:ascii="Arial" w:hAnsi="Arial" w:cs="Arial"/>
          <w:sz w:val="24"/>
          <w:szCs w:val="24"/>
        </w:rPr>
        <w:t>e</w:t>
      </w:r>
      <w:r>
        <w:rPr>
          <w:rFonts w:ascii="Arial" w:hAnsi="Arial" w:cs="Arial"/>
          <w:sz w:val="24"/>
          <w:szCs w:val="24"/>
        </w:rPr>
        <w:t xml:space="preserve"> momento que o usuário aluno poderá inserir o instituto de ensino em que estuda,</w:t>
      </w:r>
      <w:r w:rsidR="0063071F">
        <w:rPr>
          <w:rFonts w:ascii="Arial" w:hAnsi="Arial" w:cs="Arial"/>
          <w:sz w:val="24"/>
          <w:szCs w:val="24"/>
        </w:rPr>
        <w:t xml:space="preserve"> </w:t>
      </w:r>
      <w:r>
        <w:rPr>
          <w:rFonts w:ascii="Arial" w:hAnsi="Arial" w:cs="Arial"/>
          <w:sz w:val="24"/>
          <w:szCs w:val="24"/>
        </w:rPr>
        <w:t>suas disciplinas e professores e não poderá inserir as mesmas em outro momento.</w:t>
      </w:r>
      <w:r w:rsidR="005C3023">
        <w:rPr>
          <w:rFonts w:ascii="Arial" w:hAnsi="Arial" w:cs="Arial"/>
          <w:sz w:val="24"/>
          <w:szCs w:val="24"/>
        </w:rPr>
        <w:t xml:space="preserve"> </w:t>
      </w:r>
      <w:r>
        <w:rPr>
          <w:rFonts w:ascii="Arial" w:hAnsi="Arial" w:cs="Arial"/>
          <w:sz w:val="24"/>
          <w:szCs w:val="24"/>
        </w:rPr>
        <w:t>O sistema dá ao aluno a possibilidade de inserir várias disciplinas para a sua conta assim como diferentes professores,pois, é sabido que um aluno pode estar matriculado em várias disciplinas e receber aulas de diversos professores.</w:t>
      </w:r>
    </w:p>
    <w:p w14:paraId="05B414BD" w14:textId="31FD7E83" w:rsidR="000933C7" w:rsidRPr="00C115C3" w:rsidRDefault="000933C7" w:rsidP="00FE2280">
      <w:pPr>
        <w:spacing w:line="360" w:lineRule="auto"/>
        <w:ind w:firstLine="709"/>
        <w:jc w:val="both"/>
        <w:rPr>
          <w:rFonts w:ascii="Arial" w:hAnsi="Arial" w:cs="Arial"/>
          <w:sz w:val="24"/>
          <w:szCs w:val="24"/>
        </w:rPr>
      </w:pPr>
      <w:r>
        <w:rPr>
          <w:rFonts w:ascii="Arial" w:hAnsi="Arial" w:cs="Arial"/>
          <w:sz w:val="24"/>
          <w:szCs w:val="24"/>
        </w:rPr>
        <w:t>Portanto na figura 6 do anexo mostra o aluno informando o nome da sua instituição de ensino,</w:t>
      </w:r>
      <w:r w:rsidR="004C3D50">
        <w:rPr>
          <w:rFonts w:ascii="Arial" w:hAnsi="Arial" w:cs="Arial"/>
          <w:sz w:val="24"/>
          <w:szCs w:val="24"/>
        </w:rPr>
        <w:t xml:space="preserve"> </w:t>
      </w:r>
      <w:r>
        <w:rPr>
          <w:rFonts w:ascii="Arial" w:hAnsi="Arial" w:cs="Arial"/>
          <w:sz w:val="24"/>
          <w:szCs w:val="24"/>
        </w:rPr>
        <w:t>mas só será permitido inserir somente um instituto.</w:t>
      </w:r>
      <w:r w:rsidR="004C3D50">
        <w:rPr>
          <w:rFonts w:ascii="Arial" w:hAnsi="Arial" w:cs="Arial"/>
          <w:sz w:val="24"/>
          <w:szCs w:val="24"/>
        </w:rPr>
        <w:t xml:space="preserve"> </w:t>
      </w:r>
      <w:r>
        <w:rPr>
          <w:rFonts w:ascii="Arial" w:hAnsi="Arial" w:cs="Arial"/>
          <w:sz w:val="24"/>
          <w:szCs w:val="24"/>
        </w:rPr>
        <w:t>Em seguida o aluno irá para a próxima etapa como ilustrado na figura 7 do anexo onde precisará informar a disciplina e o seu professor,</w:t>
      </w:r>
      <w:r w:rsidR="004C3D50">
        <w:rPr>
          <w:rFonts w:ascii="Arial" w:hAnsi="Arial" w:cs="Arial"/>
          <w:sz w:val="24"/>
          <w:szCs w:val="24"/>
        </w:rPr>
        <w:t xml:space="preserve"> </w:t>
      </w:r>
      <w:r>
        <w:rPr>
          <w:rFonts w:ascii="Arial" w:hAnsi="Arial" w:cs="Arial"/>
          <w:sz w:val="24"/>
          <w:szCs w:val="24"/>
        </w:rPr>
        <w:t>neste caso o sistema permite que o aluno repita o processo da etapa 3 quantas vezes forem necessário</w:t>
      </w:r>
      <w:r w:rsidR="00FE7AAB">
        <w:rPr>
          <w:rFonts w:ascii="Arial" w:hAnsi="Arial" w:cs="Arial"/>
          <w:sz w:val="24"/>
          <w:szCs w:val="24"/>
        </w:rPr>
        <w:t>s</w:t>
      </w:r>
      <w:r>
        <w:rPr>
          <w:rFonts w:ascii="Arial" w:hAnsi="Arial" w:cs="Arial"/>
          <w:sz w:val="24"/>
          <w:szCs w:val="24"/>
        </w:rPr>
        <w:t>,</w:t>
      </w:r>
      <w:r w:rsidR="004C3D50">
        <w:rPr>
          <w:rFonts w:ascii="Arial" w:hAnsi="Arial" w:cs="Arial"/>
          <w:sz w:val="24"/>
          <w:szCs w:val="24"/>
        </w:rPr>
        <w:t xml:space="preserve"> </w:t>
      </w:r>
      <w:r>
        <w:rPr>
          <w:rFonts w:ascii="Arial" w:hAnsi="Arial" w:cs="Arial"/>
          <w:sz w:val="24"/>
          <w:szCs w:val="24"/>
        </w:rPr>
        <w:t>pois,</w:t>
      </w:r>
      <w:r w:rsidR="004C3D50">
        <w:rPr>
          <w:rFonts w:ascii="Arial" w:hAnsi="Arial" w:cs="Arial"/>
          <w:sz w:val="24"/>
          <w:szCs w:val="24"/>
        </w:rPr>
        <w:t xml:space="preserve"> </w:t>
      </w:r>
      <w:r>
        <w:rPr>
          <w:rFonts w:ascii="Arial" w:hAnsi="Arial" w:cs="Arial"/>
          <w:sz w:val="24"/>
          <w:szCs w:val="24"/>
        </w:rPr>
        <w:t>como foi informado anteriormente um aluno pode estar matriculado em diversas disciplinas e consequentemente receber aula de diversos professores.</w:t>
      </w:r>
    </w:p>
    <w:p w14:paraId="688C444A" w14:textId="77777777" w:rsidR="00C115C3" w:rsidRPr="00C115C3" w:rsidRDefault="00C115C3" w:rsidP="00FE2280">
      <w:pPr>
        <w:spacing w:line="360" w:lineRule="auto"/>
        <w:ind w:firstLine="709"/>
        <w:jc w:val="both"/>
        <w:rPr>
          <w:rFonts w:ascii="Arial" w:hAnsi="Arial" w:cs="Arial"/>
          <w:sz w:val="24"/>
          <w:szCs w:val="24"/>
        </w:rPr>
      </w:pPr>
      <w:r w:rsidRPr="00C115C3">
        <w:rPr>
          <w:rFonts w:ascii="Arial" w:hAnsi="Arial" w:cs="Arial"/>
          <w:sz w:val="24"/>
          <w:szCs w:val="24"/>
        </w:rPr>
        <w:t>Passando por todas as etapas o aluno finalmente terá seu usuário e senha criadas e poderá acessar o sistema inserindo os dados nos campos da tela de login.</w:t>
      </w:r>
    </w:p>
    <w:p w14:paraId="6824BC79" w14:textId="77777777" w:rsidR="00C115C3" w:rsidRPr="00C115C3" w:rsidRDefault="00C115C3" w:rsidP="00C115C3"/>
    <w:p w14:paraId="645F55E1" w14:textId="77777777" w:rsidR="00303E48" w:rsidRPr="001410A7" w:rsidRDefault="00D52C5E" w:rsidP="00E93433">
      <w:pPr>
        <w:pStyle w:val="Ttulo1"/>
      </w:pPr>
      <w:bookmarkStart w:id="73" w:name="_Toc89413841"/>
      <w:r w:rsidRPr="001410A7">
        <w:lastRenderedPageBreak/>
        <w:t>4.</w:t>
      </w:r>
      <w:r w:rsidR="00454EA0">
        <w:t>8</w:t>
      </w:r>
      <w:r w:rsidRPr="001410A7">
        <w:t xml:space="preserve"> Processo para verificar as informações do perfil do usuário.</w:t>
      </w:r>
      <w:bookmarkEnd w:id="73"/>
    </w:p>
    <w:p w14:paraId="386E9678" w14:textId="77777777" w:rsidR="00D52C5E" w:rsidRDefault="00D52C5E" w:rsidP="00D52C5E"/>
    <w:p w14:paraId="058F4B7F" w14:textId="77777777" w:rsidR="001410A7" w:rsidRPr="001410A7" w:rsidRDefault="00D52C5E" w:rsidP="009D6185">
      <w:pPr>
        <w:spacing w:line="360" w:lineRule="auto"/>
        <w:ind w:firstLine="709"/>
        <w:jc w:val="both"/>
        <w:rPr>
          <w:rFonts w:ascii="Arial" w:hAnsi="Arial" w:cs="Arial"/>
          <w:sz w:val="24"/>
          <w:szCs w:val="24"/>
        </w:rPr>
      </w:pPr>
      <w:r w:rsidRPr="00D52C5E">
        <w:rPr>
          <w:rFonts w:ascii="Arial" w:hAnsi="Arial" w:cs="Arial"/>
          <w:sz w:val="24"/>
          <w:szCs w:val="24"/>
        </w:rPr>
        <w:t>O sistema conta com um recurso onde o usuário poderá visualizar</w:t>
      </w:r>
      <w:r>
        <w:rPr>
          <w:rFonts w:ascii="Arial" w:hAnsi="Arial" w:cs="Arial"/>
          <w:sz w:val="24"/>
          <w:szCs w:val="24"/>
        </w:rPr>
        <w:t xml:space="preserve"> as informações dos seu perfil como: seu nome,</w:t>
      </w:r>
      <w:r w:rsidR="006A6F90">
        <w:rPr>
          <w:rFonts w:ascii="Arial" w:hAnsi="Arial" w:cs="Arial"/>
          <w:sz w:val="24"/>
          <w:szCs w:val="24"/>
        </w:rPr>
        <w:t xml:space="preserve"> </w:t>
      </w:r>
      <w:r>
        <w:rPr>
          <w:rFonts w:ascii="Arial" w:hAnsi="Arial" w:cs="Arial"/>
          <w:sz w:val="24"/>
          <w:szCs w:val="24"/>
        </w:rPr>
        <w:t>e-mail,</w:t>
      </w:r>
      <w:r w:rsidR="006A6F90">
        <w:rPr>
          <w:rFonts w:ascii="Arial" w:hAnsi="Arial" w:cs="Arial"/>
          <w:sz w:val="24"/>
          <w:szCs w:val="24"/>
        </w:rPr>
        <w:t xml:space="preserve"> </w:t>
      </w:r>
      <w:r>
        <w:rPr>
          <w:rFonts w:ascii="Arial" w:hAnsi="Arial" w:cs="Arial"/>
          <w:sz w:val="24"/>
          <w:szCs w:val="24"/>
        </w:rPr>
        <w:t>nome de usuário e foto de perfil</w:t>
      </w:r>
      <w:r w:rsidR="006A6F90">
        <w:rPr>
          <w:rFonts w:ascii="Arial" w:hAnsi="Arial" w:cs="Arial"/>
          <w:sz w:val="24"/>
          <w:szCs w:val="24"/>
        </w:rPr>
        <w:t>, p</w:t>
      </w:r>
      <w:r w:rsidR="001410A7">
        <w:rPr>
          <w:rFonts w:ascii="Arial" w:hAnsi="Arial" w:cs="Arial"/>
          <w:sz w:val="24"/>
          <w:szCs w:val="24"/>
        </w:rPr>
        <w:t xml:space="preserve">ara o usuário ter acesso a este recurso do sistema basta </w:t>
      </w:r>
      <w:r w:rsidR="005C6B67">
        <w:rPr>
          <w:rFonts w:ascii="Arial" w:hAnsi="Arial" w:cs="Arial"/>
          <w:sz w:val="24"/>
          <w:szCs w:val="24"/>
        </w:rPr>
        <w:t>entrar</w:t>
      </w:r>
      <w:r w:rsidR="001410A7">
        <w:rPr>
          <w:rFonts w:ascii="Arial" w:hAnsi="Arial" w:cs="Arial"/>
          <w:sz w:val="24"/>
          <w:szCs w:val="24"/>
        </w:rPr>
        <w:t xml:space="preserve"> no sistema com seu usuário e senha, ir até a categoria </w:t>
      </w:r>
      <w:r w:rsidR="001410A7" w:rsidRPr="006A6F90">
        <w:rPr>
          <w:rFonts w:ascii="Arial" w:hAnsi="Arial" w:cs="Arial"/>
          <w:bCs/>
          <w:sz w:val="24"/>
          <w:szCs w:val="24"/>
        </w:rPr>
        <w:t>Perfil</w:t>
      </w:r>
      <w:r w:rsidR="001410A7" w:rsidRPr="001410A7">
        <w:rPr>
          <w:rFonts w:ascii="Arial" w:hAnsi="Arial" w:cs="Arial"/>
          <w:b/>
          <w:sz w:val="24"/>
          <w:szCs w:val="24"/>
        </w:rPr>
        <w:t xml:space="preserve"> </w:t>
      </w:r>
      <w:r w:rsidR="001410A7">
        <w:rPr>
          <w:rFonts w:ascii="Arial" w:hAnsi="Arial" w:cs="Arial"/>
          <w:sz w:val="24"/>
          <w:szCs w:val="24"/>
        </w:rPr>
        <w:t xml:space="preserve">e em seguida pressionar a opção </w:t>
      </w:r>
      <w:r w:rsidR="001410A7" w:rsidRPr="006A6F90">
        <w:rPr>
          <w:rFonts w:ascii="Arial" w:hAnsi="Arial" w:cs="Arial"/>
          <w:bCs/>
          <w:sz w:val="24"/>
          <w:szCs w:val="24"/>
        </w:rPr>
        <w:t>Informações</w:t>
      </w:r>
      <w:r w:rsidR="001410A7">
        <w:rPr>
          <w:rFonts w:ascii="Arial" w:hAnsi="Arial" w:cs="Arial"/>
          <w:b/>
          <w:sz w:val="24"/>
          <w:szCs w:val="24"/>
        </w:rPr>
        <w:t>.</w:t>
      </w:r>
      <w:r w:rsidR="006A6F90">
        <w:rPr>
          <w:rFonts w:ascii="Arial" w:hAnsi="Arial" w:cs="Arial"/>
          <w:b/>
          <w:sz w:val="24"/>
          <w:szCs w:val="24"/>
        </w:rPr>
        <w:t xml:space="preserve"> </w:t>
      </w:r>
      <w:r w:rsidR="001410A7">
        <w:rPr>
          <w:rFonts w:ascii="Arial" w:hAnsi="Arial" w:cs="Arial"/>
          <w:sz w:val="24"/>
          <w:szCs w:val="24"/>
        </w:rPr>
        <w:t xml:space="preserve">A figura </w:t>
      </w:r>
      <w:r w:rsidR="00E81B68">
        <w:rPr>
          <w:rFonts w:ascii="Arial" w:hAnsi="Arial" w:cs="Arial"/>
          <w:sz w:val="24"/>
          <w:szCs w:val="24"/>
        </w:rPr>
        <w:t>82</w:t>
      </w:r>
      <w:r w:rsidR="001410A7">
        <w:rPr>
          <w:rFonts w:ascii="Arial" w:hAnsi="Arial" w:cs="Arial"/>
          <w:sz w:val="24"/>
          <w:szCs w:val="24"/>
        </w:rPr>
        <w:t xml:space="preserve"> do anexo ilustra o passo a passo para chegar até o recurso mencionado.</w:t>
      </w:r>
    </w:p>
    <w:p w14:paraId="654FE8B4" w14:textId="77777777" w:rsidR="001410A7" w:rsidRDefault="00D52C5E" w:rsidP="009D6185">
      <w:pPr>
        <w:spacing w:line="360" w:lineRule="auto"/>
        <w:ind w:firstLine="709"/>
        <w:jc w:val="both"/>
        <w:rPr>
          <w:rFonts w:ascii="Arial" w:hAnsi="Arial" w:cs="Arial"/>
          <w:sz w:val="24"/>
          <w:szCs w:val="24"/>
        </w:rPr>
      </w:pPr>
      <w:r>
        <w:rPr>
          <w:rFonts w:ascii="Arial" w:hAnsi="Arial" w:cs="Arial"/>
          <w:sz w:val="24"/>
          <w:szCs w:val="24"/>
        </w:rPr>
        <w:t>Caso o usuário seja um aluno</w:t>
      </w:r>
      <w:r w:rsidR="006A6F90">
        <w:rPr>
          <w:rFonts w:ascii="Arial" w:hAnsi="Arial" w:cs="Arial"/>
          <w:sz w:val="24"/>
          <w:szCs w:val="24"/>
        </w:rPr>
        <w:t>,</w:t>
      </w:r>
      <w:r>
        <w:rPr>
          <w:rFonts w:ascii="Arial" w:hAnsi="Arial" w:cs="Arial"/>
          <w:sz w:val="24"/>
          <w:szCs w:val="24"/>
        </w:rPr>
        <w:t xml:space="preserve"> </w:t>
      </w:r>
      <w:r w:rsidR="00FA47FF">
        <w:rPr>
          <w:rFonts w:ascii="Arial" w:hAnsi="Arial" w:cs="Arial"/>
          <w:sz w:val="24"/>
          <w:szCs w:val="24"/>
        </w:rPr>
        <w:t>este</w:t>
      </w:r>
      <w:r>
        <w:rPr>
          <w:rFonts w:ascii="Arial" w:hAnsi="Arial" w:cs="Arial"/>
          <w:sz w:val="24"/>
          <w:szCs w:val="24"/>
        </w:rPr>
        <w:t xml:space="preserve"> poderá visualizar o nome do seu instituto,</w:t>
      </w:r>
      <w:r w:rsidR="006A6F90">
        <w:rPr>
          <w:rFonts w:ascii="Arial" w:hAnsi="Arial" w:cs="Arial"/>
          <w:sz w:val="24"/>
          <w:szCs w:val="24"/>
        </w:rPr>
        <w:t xml:space="preserve"> </w:t>
      </w:r>
      <w:r>
        <w:rPr>
          <w:rFonts w:ascii="Arial" w:hAnsi="Arial" w:cs="Arial"/>
          <w:sz w:val="24"/>
          <w:szCs w:val="24"/>
        </w:rPr>
        <w:t>seus professores e as disciplinas que est</w:t>
      </w:r>
      <w:r w:rsidR="006A6F90">
        <w:rPr>
          <w:rFonts w:ascii="Arial" w:hAnsi="Arial" w:cs="Arial"/>
          <w:sz w:val="24"/>
          <w:szCs w:val="24"/>
        </w:rPr>
        <w:t>á</w:t>
      </w:r>
      <w:r>
        <w:rPr>
          <w:rFonts w:ascii="Arial" w:hAnsi="Arial" w:cs="Arial"/>
          <w:sz w:val="24"/>
          <w:szCs w:val="24"/>
        </w:rPr>
        <w:t xml:space="preserve"> cursando além das suas informações pessoais</w:t>
      </w:r>
      <w:r w:rsidR="001410A7">
        <w:rPr>
          <w:rFonts w:ascii="Arial" w:hAnsi="Arial" w:cs="Arial"/>
          <w:sz w:val="24"/>
          <w:szCs w:val="24"/>
        </w:rPr>
        <w:t xml:space="preserve"> A figura </w:t>
      </w:r>
      <w:r w:rsidR="00E81B68">
        <w:rPr>
          <w:rFonts w:ascii="Arial" w:hAnsi="Arial" w:cs="Arial"/>
          <w:sz w:val="24"/>
          <w:szCs w:val="24"/>
        </w:rPr>
        <w:t>85</w:t>
      </w:r>
      <w:r w:rsidR="001410A7">
        <w:rPr>
          <w:rFonts w:ascii="Arial" w:hAnsi="Arial" w:cs="Arial"/>
          <w:sz w:val="24"/>
          <w:szCs w:val="24"/>
        </w:rPr>
        <w:t xml:space="preserve"> do anexo mostra a tela de informações do aluno</w:t>
      </w:r>
      <w:r>
        <w:rPr>
          <w:rFonts w:ascii="Arial" w:hAnsi="Arial" w:cs="Arial"/>
          <w:sz w:val="24"/>
          <w:szCs w:val="24"/>
        </w:rPr>
        <w:t>.</w:t>
      </w:r>
    </w:p>
    <w:p w14:paraId="459F299E" w14:textId="77777777" w:rsidR="001410A7" w:rsidRDefault="00D52C5E" w:rsidP="009D6185">
      <w:pPr>
        <w:spacing w:line="360" w:lineRule="auto"/>
        <w:ind w:firstLine="709"/>
        <w:jc w:val="both"/>
        <w:rPr>
          <w:rFonts w:ascii="Arial" w:hAnsi="Arial" w:cs="Arial"/>
          <w:sz w:val="24"/>
          <w:szCs w:val="24"/>
        </w:rPr>
      </w:pPr>
      <w:r>
        <w:rPr>
          <w:rFonts w:ascii="Arial" w:hAnsi="Arial" w:cs="Arial"/>
          <w:sz w:val="24"/>
          <w:szCs w:val="24"/>
        </w:rPr>
        <w:t xml:space="preserve">Já no caso do perfil de usuário seja do professor </w:t>
      </w:r>
      <w:r w:rsidR="00FA47FF">
        <w:rPr>
          <w:rFonts w:ascii="Arial" w:hAnsi="Arial" w:cs="Arial"/>
          <w:sz w:val="24"/>
          <w:szCs w:val="24"/>
        </w:rPr>
        <w:t xml:space="preserve">este </w:t>
      </w:r>
      <w:r>
        <w:rPr>
          <w:rFonts w:ascii="Arial" w:hAnsi="Arial" w:cs="Arial"/>
          <w:sz w:val="24"/>
          <w:szCs w:val="24"/>
        </w:rPr>
        <w:t xml:space="preserve">poderá além de verificar suas informações pessoais </w:t>
      </w:r>
      <w:r w:rsidR="001410A7">
        <w:rPr>
          <w:rFonts w:ascii="Arial" w:hAnsi="Arial" w:cs="Arial"/>
          <w:sz w:val="24"/>
          <w:szCs w:val="24"/>
        </w:rPr>
        <w:t>visualizar</w:t>
      </w:r>
      <w:r>
        <w:rPr>
          <w:rFonts w:ascii="Arial" w:hAnsi="Arial" w:cs="Arial"/>
          <w:sz w:val="24"/>
          <w:szCs w:val="24"/>
        </w:rPr>
        <w:t xml:space="preserve"> os institutos de ensino em que trabalha,</w:t>
      </w:r>
      <w:r w:rsidR="006A6F90">
        <w:rPr>
          <w:rFonts w:ascii="Arial" w:hAnsi="Arial" w:cs="Arial"/>
          <w:sz w:val="24"/>
          <w:szCs w:val="24"/>
        </w:rPr>
        <w:t xml:space="preserve"> </w:t>
      </w:r>
      <w:r>
        <w:rPr>
          <w:rFonts w:ascii="Arial" w:hAnsi="Arial" w:cs="Arial"/>
          <w:sz w:val="24"/>
          <w:szCs w:val="24"/>
        </w:rPr>
        <w:t>as</w:t>
      </w:r>
      <w:r w:rsidR="001410A7">
        <w:rPr>
          <w:rFonts w:ascii="Arial" w:hAnsi="Arial" w:cs="Arial"/>
          <w:sz w:val="24"/>
          <w:szCs w:val="24"/>
        </w:rPr>
        <w:t xml:space="preserve"> disciplinas de ensino que leciona para determinado instituto e o número total de alunos que dá aula.</w:t>
      </w:r>
      <w:r w:rsidR="006A6F90">
        <w:rPr>
          <w:rFonts w:ascii="Arial" w:hAnsi="Arial" w:cs="Arial"/>
          <w:sz w:val="24"/>
          <w:szCs w:val="24"/>
        </w:rPr>
        <w:t xml:space="preserve"> </w:t>
      </w:r>
      <w:r w:rsidR="001410A7">
        <w:rPr>
          <w:rFonts w:ascii="Arial" w:hAnsi="Arial" w:cs="Arial"/>
          <w:sz w:val="24"/>
          <w:szCs w:val="24"/>
        </w:rPr>
        <w:t xml:space="preserve">A figura </w:t>
      </w:r>
      <w:r w:rsidR="00E81B68">
        <w:rPr>
          <w:rFonts w:ascii="Arial" w:hAnsi="Arial" w:cs="Arial"/>
          <w:sz w:val="24"/>
          <w:szCs w:val="24"/>
        </w:rPr>
        <w:t>84</w:t>
      </w:r>
      <w:r w:rsidR="001410A7">
        <w:rPr>
          <w:rFonts w:ascii="Arial" w:hAnsi="Arial" w:cs="Arial"/>
          <w:sz w:val="24"/>
          <w:szCs w:val="24"/>
        </w:rPr>
        <w:t xml:space="preserve"> do anexo mostra esta funcionalidade do sistema.</w:t>
      </w:r>
      <w:r w:rsidR="001410A7" w:rsidRPr="001410A7">
        <w:rPr>
          <w:rFonts w:ascii="Arial" w:hAnsi="Arial" w:cs="Arial"/>
          <w:sz w:val="24"/>
          <w:szCs w:val="24"/>
        </w:rPr>
        <w:t xml:space="preserve"> </w:t>
      </w:r>
      <w:r w:rsidR="001410A7">
        <w:rPr>
          <w:rFonts w:ascii="Arial" w:hAnsi="Arial" w:cs="Arial"/>
          <w:sz w:val="24"/>
          <w:szCs w:val="24"/>
        </w:rPr>
        <w:t xml:space="preserve">A figura </w:t>
      </w:r>
      <w:r w:rsidR="00E81B68">
        <w:rPr>
          <w:rFonts w:ascii="Arial" w:hAnsi="Arial" w:cs="Arial"/>
          <w:sz w:val="24"/>
          <w:szCs w:val="24"/>
        </w:rPr>
        <w:t>83</w:t>
      </w:r>
      <w:r w:rsidR="001410A7">
        <w:rPr>
          <w:rFonts w:ascii="Arial" w:hAnsi="Arial" w:cs="Arial"/>
          <w:sz w:val="24"/>
          <w:szCs w:val="24"/>
        </w:rPr>
        <w:t xml:space="preserve"> do anexo mostra a tela de informações do professor.</w:t>
      </w:r>
      <w:bookmarkEnd w:id="71"/>
    </w:p>
    <w:p w14:paraId="060C5F47" w14:textId="77777777" w:rsidR="006E4869" w:rsidRDefault="006E4869" w:rsidP="00F0207E">
      <w:pPr>
        <w:spacing w:line="360" w:lineRule="auto"/>
        <w:jc w:val="both"/>
        <w:rPr>
          <w:rFonts w:ascii="Arial" w:hAnsi="Arial" w:cs="Arial"/>
          <w:sz w:val="24"/>
          <w:szCs w:val="24"/>
        </w:rPr>
      </w:pPr>
    </w:p>
    <w:p w14:paraId="23AFE835" w14:textId="77777777" w:rsidR="006E4869" w:rsidRPr="00F34483" w:rsidRDefault="006E4869" w:rsidP="00F0207E">
      <w:pPr>
        <w:pStyle w:val="Ttulo1"/>
      </w:pPr>
      <w:bookmarkStart w:id="74" w:name="_Toc89413842"/>
      <w:r>
        <w:t xml:space="preserve">4.9 </w:t>
      </w:r>
      <w:r w:rsidRPr="00F34483">
        <w:t>Listagem de atividade para</w:t>
      </w:r>
      <w:r>
        <w:t xml:space="preserve"> usuário aluno</w:t>
      </w:r>
      <w:bookmarkEnd w:id="74"/>
    </w:p>
    <w:p w14:paraId="2E6C02AF" w14:textId="77777777" w:rsidR="006E4869" w:rsidRDefault="006E4869" w:rsidP="006E4869">
      <w:pPr>
        <w:spacing w:line="360" w:lineRule="auto"/>
        <w:ind w:left="181" w:right="193" w:firstLine="709"/>
        <w:jc w:val="both"/>
        <w:rPr>
          <w:rFonts w:ascii="Arial" w:hAnsi="Arial" w:cs="Arial"/>
          <w:sz w:val="24"/>
          <w:szCs w:val="24"/>
        </w:rPr>
      </w:pPr>
      <w:r>
        <w:rPr>
          <w:rFonts w:ascii="Arial" w:hAnsi="Arial" w:cs="Arial"/>
          <w:sz w:val="24"/>
          <w:szCs w:val="24"/>
        </w:rPr>
        <w:t>O sistema oferece a possibilidade para os usuários do tipo aluno,</w:t>
      </w:r>
      <w:r w:rsidR="00F0207E">
        <w:rPr>
          <w:rFonts w:ascii="Arial" w:hAnsi="Arial" w:cs="Arial"/>
          <w:sz w:val="24"/>
          <w:szCs w:val="24"/>
        </w:rPr>
        <w:t xml:space="preserve"> </w:t>
      </w:r>
      <w:r>
        <w:rPr>
          <w:rFonts w:ascii="Arial" w:hAnsi="Arial" w:cs="Arial"/>
          <w:sz w:val="24"/>
          <w:szCs w:val="24"/>
        </w:rPr>
        <w:t xml:space="preserve">caso estiverem matriculados em alguma instituição visualizarem uma listagem com todas as atividades feitas </w:t>
      </w:r>
      <w:r w:rsidR="00F0207E">
        <w:rPr>
          <w:rFonts w:ascii="Arial" w:hAnsi="Arial" w:cs="Arial"/>
          <w:sz w:val="24"/>
          <w:szCs w:val="24"/>
        </w:rPr>
        <w:t>por</w:t>
      </w:r>
      <w:r>
        <w:rPr>
          <w:rFonts w:ascii="Arial" w:hAnsi="Arial" w:cs="Arial"/>
          <w:sz w:val="24"/>
          <w:szCs w:val="24"/>
        </w:rPr>
        <w:t xml:space="preserve"> seu</w:t>
      </w:r>
      <w:r w:rsidR="00F0207E">
        <w:rPr>
          <w:rFonts w:ascii="Arial" w:hAnsi="Arial" w:cs="Arial"/>
          <w:sz w:val="24"/>
          <w:szCs w:val="24"/>
        </w:rPr>
        <w:t>s</w:t>
      </w:r>
      <w:r>
        <w:rPr>
          <w:rFonts w:ascii="Arial" w:hAnsi="Arial" w:cs="Arial"/>
          <w:sz w:val="24"/>
          <w:szCs w:val="24"/>
        </w:rPr>
        <w:t xml:space="preserve"> professores de disciplinas em específico.</w:t>
      </w:r>
    </w:p>
    <w:p w14:paraId="00AFCDB8" w14:textId="45F49E07" w:rsidR="006E4869" w:rsidRDefault="006E4869" w:rsidP="006E4869">
      <w:pPr>
        <w:spacing w:line="360" w:lineRule="auto"/>
        <w:ind w:left="181" w:right="193" w:firstLine="709"/>
        <w:jc w:val="both"/>
        <w:rPr>
          <w:rFonts w:ascii="Arial" w:hAnsi="Arial" w:cs="Arial"/>
          <w:sz w:val="24"/>
          <w:szCs w:val="24"/>
        </w:rPr>
      </w:pPr>
      <w:r>
        <w:rPr>
          <w:rFonts w:ascii="Arial" w:hAnsi="Arial" w:cs="Arial"/>
          <w:sz w:val="24"/>
          <w:szCs w:val="24"/>
        </w:rPr>
        <w:t>Sendo assim, o aluno consegue ao realizar o login no sistema pesquisar as atividades dinâmicas ou estáticas que os seus professores desenvolveram,</w:t>
      </w:r>
      <w:r w:rsidR="00FE7AAB">
        <w:rPr>
          <w:rFonts w:ascii="Arial" w:hAnsi="Arial" w:cs="Arial"/>
          <w:sz w:val="24"/>
          <w:szCs w:val="24"/>
        </w:rPr>
        <w:t xml:space="preserve"> </w:t>
      </w:r>
      <w:r>
        <w:rPr>
          <w:rFonts w:ascii="Arial" w:hAnsi="Arial" w:cs="Arial"/>
          <w:sz w:val="24"/>
          <w:szCs w:val="24"/>
        </w:rPr>
        <w:t>mas também a partir disto escolher qual deseja realizar, as figuras 39 e 41 do anexo ilustram esta situação.</w:t>
      </w:r>
      <w:r w:rsidR="00FE7AAB">
        <w:rPr>
          <w:rFonts w:ascii="Arial" w:hAnsi="Arial" w:cs="Arial"/>
          <w:sz w:val="24"/>
          <w:szCs w:val="24"/>
        </w:rPr>
        <w:t xml:space="preserve"> </w:t>
      </w:r>
      <w:r>
        <w:rPr>
          <w:rFonts w:ascii="Arial" w:hAnsi="Arial" w:cs="Arial"/>
          <w:sz w:val="24"/>
          <w:szCs w:val="24"/>
        </w:rPr>
        <w:t>O sistema também dá ao aluno o gabarito da atividade proposta fazendo com que ao t</w:t>
      </w:r>
      <w:r w:rsidR="00FE7AAB">
        <w:rPr>
          <w:rFonts w:ascii="Arial" w:hAnsi="Arial" w:cs="Arial"/>
          <w:sz w:val="24"/>
          <w:szCs w:val="24"/>
        </w:rPr>
        <w:t>é</w:t>
      </w:r>
      <w:r>
        <w:rPr>
          <w:rFonts w:ascii="Arial" w:hAnsi="Arial" w:cs="Arial"/>
          <w:sz w:val="24"/>
          <w:szCs w:val="24"/>
        </w:rPr>
        <w:t>rmino da resolução do exercício o aluno poder comparar o resultado do exame com a resposta correta fazendo com que possa aprender com o seu erro tudo isto feito de uma maneira prática e rápida.</w:t>
      </w:r>
      <w:r w:rsidR="00FE7AAB">
        <w:rPr>
          <w:rFonts w:ascii="Arial" w:hAnsi="Arial" w:cs="Arial"/>
          <w:sz w:val="24"/>
          <w:szCs w:val="24"/>
        </w:rPr>
        <w:t xml:space="preserve"> </w:t>
      </w:r>
      <w:r>
        <w:rPr>
          <w:rFonts w:ascii="Arial" w:hAnsi="Arial" w:cs="Arial"/>
          <w:sz w:val="24"/>
          <w:szCs w:val="24"/>
        </w:rPr>
        <w:t>A figura 38 do anexo ilustra isto.</w:t>
      </w:r>
    </w:p>
    <w:p w14:paraId="7373ACA9" w14:textId="65C8CB5E" w:rsidR="006E4869" w:rsidRDefault="006E4869" w:rsidP="006E4869">
      <w:pPr>
        <w:spacing w:line="360" w:lineRule="auto"/>
        <w:ind w:left="181" w:right="193" w:firstLine="709"/>
        <w:jc w:val="both"/>
        <w:rPr>
          <w:rFonts w:ascii="Arial" w:hAnsi="Arial" w:cs="Arial"/>
          <w:sz w:val="24"/>
          <w:szCs w:val="24"/>
        </w:rPr>
      </w:pPr>
      <w:r>
        <w:rPr>
          <w:rFonts w:ascii="Arial" w:hAnsi="Arial" w:cs="Arial"/>
          <w:sz w:val="24"/>
          <w:szCs w:val="24"/>
        </w:rPr>
        <w:lastRenderedPageBreak/>
        <w:t>O sistema dá total liberdade ao aluno para escolher outra atividade caso não goste da que foi selecionado assim como pré</w:t>
      </w:r>
      <w:r w:rsidR="00FE7AAB">
        <w:rPr>
          <w:rFonts w:ascii="Arial" w:hAnsi="Arial" w:cs="Arial"/>
          <w:sz w:val="24"/>
          <w:szCs w:val="24"/>
        </w:rPr>
        <w:t>-</w:t>
      </w:r>
      <w:r>
        <w:rPr>
          <w:rFonts w:ascii="Arial" w:hAnsi="Arial" w:cs="Arial"/>
          <w:sz w:val="24"/>
          <w:szCs w:val="24"/>
        </w:rPr>
        <w:t>visualizar a atividade antes de resolver fazê-la,</w:t>
      </w:r>
      <w:r w:rsidR="00452158">
        <w:rPr>
          <w:rFonts w:ascii="Arial" w:hAnsi="Arial" w:cs="Arial"/>
          <w:sz w:val="24"/>
          <w:szCs w:val="24"/>
        </w:rPr>
        <w:t xml:space="preserve"> </w:t>
      </w:r>
      <w:r>
        <w:rPr>
          <w:rFonts w:ascii="Arial" w:hAnsi="Arial" w:cs="Arial"/>
          <w:sz w:val="24"/>
          <w:szCs w:val="24"/>
        </w:rPr>
        <w:t>a figura 42 do anexo detalha esta situação.</w:t>
      </w:r>
    </w:p>
    <w:p w14:paraId="37B3BEAA" w14:textId="77777777" w:rsidR="006E4869" w:rsidRDefault="006E4869" w:rsidP="006E4869">
      <w:pPr>
        <w:spacing w:line="360" w:lineRule="auto"/>
        <w:ind w:left="181" w:right="193" w:firstLine="709"/>
        <w:jc w:val="both"/>
        <w:rPr>
          <w:rFonts w:ascii="Arial" w:hAnsi="Arial" w:cs="Arial"/>
          <w:sz w:val="24"/>
          <w:szCs w:val="24"/>
        </w:rPr>
      </w:pPr>
      <w:r>
        <w:rPr>
          <w:rFonts w:ascii="Arial" w:hAnsi="Arial" w:cs="Arial"/>
          <w:sz w:val="24"/>
          <w:szCs w:val="24"/>
        </w:rPr>
        <w:t>Com isso o aluno se vê na possibilidade de realizar tarefas feitas pelo seu professor assim como do próprio site ou caso deseja utilizar do editor HTML e desenvolver uma página web própria.</w:t>
      </w:r>
    </w:p>
    <w:p w14:paraId="05A65B19" w14:textId="77777777" w:rsidR="006E4869" w:rsidRDefault="006E4869" w:rsidP="00007330">
      <w:pPr>
        <w:spacing w:line="360" w:lineRule="auto"/>
        <w:ind w:right="193"/>
        <w:jc w:val="both"/>
        <w:rPr>
          <w:rFonts w:ascii="Arial" w:hAnsi="Arial" w:cs="Arial"/>
          <w:sz w:val="24"/>
          <w:szCs w:val="24"/>
        </w:rPr>
      </w:pPr>
    </w:p>
    <w:p w14:paraId="5A0191AB" w14:textId="77777777" w:rsidR="006E4869" w:rsidRDefault="006E4869" w:rsidP="00007330">
      <w:pPr>
        <w:pStyle w:val="Ttulo1"/>
      </w:pPr>
      <w:bookmarkStart w:id="75" w:name="_Toc89413843"/>
      <w:r>
        <w:t xml:space="preserve">4.10 </w:t>
      </w:r>
      <w:r w:rsidRPr="00A66A45">
        <w:t>Listagem de atividades para usuário professor</w:t>
      </w:r>
      <w:bookmarkEnd w:id="75"/>
    </w:p>
    <w:p w14:paraId="093E20D2" w14:textId="77777777" w:rsidR="000E7AEE" w:rsidRPr="000E7AEE" w:rsidRDefault="000E7AEE" w:rsidP="000E7AEE"/>
    <w:p w14:paraId="2F7DC7A5" w14:textId="632EC9BC" w:rsidR="006E4869" w:rsidRDefault="006E4869" w:rsidP="006E4869">
      <w:pPr>
        <w:spacing w:line="360" w:lineRule="auto"/>
        <w:ind w:left="181" w:right="193" w:firstLine="709"/>
        <w:jc w:val="both"/>
        <w:rPr>
          <w:rFonts w:ascii="Arial" w:hAnsi="Arial" w:cs="Arial"/>
          <w:sz w:val="24"/>
          <w:szCs w:val="24"/>
        </w:rPr>
      </w:pPr>
      <w:r>
        <w:rPr>
          <w:rFonts w:ascii="Arial" w:hAnsi="Arial" w:cs="Arial"/>
          <w:sz w:val="24"/>
          <w:szCs w:val="24"/>
        </w:rPr>
        <w:t>O sistema oferece a possibilidade dos professores após cadastrarem as novas atividades sendo elas dinâmicas que são aquelas onde seus alunos precisam completar as lacunas em branco para resolver a atividade ou estáticas onde os seus alunos simplesmente visualizam qual o resultado final na tela e precisam desenvolver uma linha de código para que ao final fique igual ao do objetivo,</w:t>
      </w:r>
      <w:r w:rsidR="00FE7AAB">
        <w:rPr>
          <w:rFonts w:ascii="Arial" w:hAnsi="Arial" w:cs="Arial"/>
          <w:sz w:val="24"/>
          <w:szCs w:val="24"/>
        </w:rPr>
        <w:t xml:space="preserve"> </w:t>
      </w:r>
      <w:r>
        <w:rPr>
          <w:rFonts w:ascii="Arial" w:hAnsi="Arial" w:cs="Arial"/>
          <w:sz w:val="24"/>
          <w:szCs w:val="24"/>
        </w:rPr>
        <w:t>poder excluir essas atividades que se encontram registradas na base de dados ou simplesmente visualizar como ficou esta atividade depois de pronta.</w:t>
      </w:r>
    </w:p>
    <w:p w14:paraId="0760D6FE" w14:textId="6EBF26ED" w:rsidR="006E4869" w:rsidRDefault="006E4869" w:rsidP="006E4869">
      <w:pPr>
        <w:spacing w:line="360" w:lineRule="auto"/>
        <w:ind w:left="181" w:right="193" w:firstLine="709"/>
        <w:jc w:val="both"/>
        <w:rPr>
          <w:rFonts w:ascii="Arial" w:hAnsi="Arial" w:cs="Arial"/>
          <w:sz w:val="24"/>
          <w:szCs w:val="24"/>
        </w:rPr>
      </w:pPr>
      <w:r>
        <w:rPr>
          <w:rFonts w:ascii="Arial" w:hAnsi="Arial" w:cs="Arial"/>
          <w:sz w:val="24"/>
          <w:szCs w:val="24"/>
        </w:rPr>
        <w:t>Para visualizar a listagem com essas atividades,</w:t>
      </w:r>
      <w:r w:rsidR="00FE7AAB">
        <w:rPr>
          <w:rFonts w:ascii="Arial" w:hAnsi="Arial" w:cs="Arial"/>
          <w:sz w:val="24"/>
          <w:szCs w:val="24"/>
        </w:rPr>
        <w:t xml:space="preserve"> </w:t>
      </w:r>
      <w:r>
        <w:rPr>
          <w:rFonts w:ascii="Arial" w:hAnsi="Arial" w:cs="Arial"/>
          <w:sz w:val="24"/>
          <w:szCs w:val="24"/>
        </w:rPr>
        <w:t xml:space="preserve">basta o professor entrar no sistema com o seu usuário e senha previamente cadastrados e ir até a opção </w:t>
      </w:r>
      <w:r w:rsidRPr="00A66A45">
        <w:rPr>
          <w:rFonts w:ascii="Arial" w:hAnsi="Arial" w:cs="Arial"/>
          <w:b/>
          <w:sz w:val="24"/>
          <w:szCs w:val="24"/>
        </w:rPr>
        <w:t>"Atividades"</w:t>
      </w:r>
      <w:r>
        <w:rPr>
          <w:rFonts w:ascii="Arial" w:hAnsi="Arial" w:cs="Arial"/>
          <w:sz w:val="24"/>
          <w:szCs w:val="24"/>
        </w:rPr>
        <w:t xml:space="preserve"> do menu principal e selecionar a opção </w:t>
      </w:r>
      <w:r w:rsidRPr="00A66A45">
        <w:rPr>
          <w:rFonts w:ascii="Arial" w:hAnsi="Arial" w:cs="Arial"/>
          <w:b/>
          <w:sz w:val="24"/>
          <w:szCs w:val="24"/>
        </w:rPr>
        <w:t>"Listagem de atividade estática"</w:t>
      </w:r>
      <w:r>
        <w:rPr>
          <w:rFonts w:ascii="Arial" w:hAnsi="Arial" w:cs="Arial"/>
          <w:sz w:val="24"/>
          <w:szCs w:val="24"/>
        </w:rPr>
        <w:t xml:space="preserve"> ou  selecionar a opção </w:t>
      </w:r>
      <w:r w:rsidRPr="00A66A45">
        <w:rPr>
          <w:rFonts w:ascii="Arial" w:hAnsi="Arial" w:cs="Arial"/>
          <w:b/>
          <w:sz w:val="24"/>
          <w:szCs w:val="24"/>
        </w:rPr>
        <w:t>" Listagem de atividade "</w:t>
      </w:r>
      <w:r>
        <w:rPr>
          <w:rFonts w:ascii="Arial" w:hAnsi="Arial" w:cs="Arial"/>
          <w:sz w:val="24"/>
          <w:szCs w:val="24"/>
        </w:rPr>
        <w:t>,com isso o professor irá para uma tela como ilustra a figura 62 do anexo,</w:t>
      </w:r>
      <w:r w:rsidR="00FE7AAB">
        <w:rPr>
          <w:rFonts w:ascii="Arial" w:hAnsi="Arial" w:cs="Arial"/>
          <w:sz w:val="24"/>
          <w:szCs w:val="24"/>
        </w:rPr>
        <w:t xml:space="preserve"> </w:t>
      </w:r>
      <w:r>
        <w:rPr>
          <w:rFonts w:ascii="Arial" w:hAnsi="Arial" w:cs="Arial"/>
          <w:sz w:val="24"/>
          <w:szCs w:val="24"/>
        </w:rPr>
        <w:t>onde basta pesquisar para qual instituto e disciplina foi feito a atividade e com isso irá aparecer uma listagem com todas as atividades feitas de acordo com a filtragem feita.</w:t>
      </w:r>
      <w:r w:rsidR="00FE7AAB">
        <w:rPr>
          <w:rFonts w:ascii="Arial" w:hAnsi="Arial" w:cs="Arial"/>
          <w:sz w:val="24"/>
          <w:szCs w:val="24"/>
        </w:rPr>
        <w:t xml:space="preserve"> </w:t>
      </w:r>
      <w:r>
        <w:rPr>
          <w:rFonts w:ascii="Arial" w:hAnsi="Arial" w:cs="Arial"/>
          <w:sz w:val="24"/>
          <w:szCs w:val="24"/>
        </w:rPr>
        <w:t>A figura 63 do anexo ilustra uma listagem com as atividades filtradas.</w:t>
      </w:r>
    </w:p>
    <w:p w14:paraId="29247DC8" w14:textId="77777777" w:rsidR="006E4869" w:rsidRDefault="006E4869" w:rsidP="006E4869">
      <w:pPr>
        <w:spacing w:line="360" w:lineRule="auto"/>
        <w:ind w:left="181" w:right="193" w:firstLine="709"/>
        <w:jc w:val="both"/>
        <w:rPr>
          <w:rFonts w:ascii="Arial" w:hAnsi="Arial" w:cs="Arial"/>
          <w:sz w:val="24"/>
          <w:szCs w:val="24"/>
        </w:rPr>
      </w:pPr>
      <w:r>
        <w:rPr>
          <w:rFonts w:ascii="Arial" w:hAnsi="Arial" w:cs="Arial"/>
          <w:sz w:val="24"/>
          <w:szCs w:val="24"/>
        </w:rPr>
        <w:t>Como mencionado o sistema oferece o recurso para o professor visualizar a atividade assim como excluir e para ambas as funções é feito de uma forma bem prática e fácil bastando o professor selecionar uma atividade e excluí-la.</w:t>
      </w:r>
      <w:r w:rsidRPr="00A66A45">
        <w:rPr>
          <w:rFonts w:ascii="Arial" w:hAnsi="Arial" w:cs="Arial"/>
          <w:sz w:val="24"/>
          <w:szCs w:val="24"/>
        </w:rPr>
        <w:t xml:space="preserve"> </w:t>
      </w:r>
      <w:r>
        <w:rPr>
          <w:rFonts w:ascii="Arial" w:hAnsi="Arial" w:cs="Arial"/>
          <w:sz w:val="24"/>
          <w:szCs w:val="24"/>
        </w:rPr>
        <w:t xml:space="preserve">As figuras </w:t>
      </w:r>
      <w:r>
        <w:rPr>
          <w:rFonts w:ascii="Arial" w:hAnsi="Arial" w:cs="Arial"/>
          <w:bCs/>
          <w:sz w:val="24"/>
          <w:szCs w:val="24"/>
        </w:rPr>
        <w:t>64</w:t>
      </w:r>
      <w:r w:rsidRPr="00390292">
        <w:rPr>
          <w:rFonts w:ascii="Arial" w:hAnsi="Arial" w:cs="Arial"/>
          <w:bCs/>
          <w:sz w:val="24"/>
          <w:szCs w:val="24"/>
        </w:rPr>
        <w:t>,</w:t>
      </w:r>
      <w:r>
        <w:rPr>
          <w:rFonts w:ascii="Arial" w:hAnsi="Arial" w:cs="Arial"/>
          <w:bCs/>
          <w:sz w:val="24"/>
          <w:szCs w:val="24"/>
        </w:rPr>
        <w:t xml:space="preserve"> 65</w:t>
      </w:r>
      <w:r w:rsidRPr="00390292">
        <w:rPr>
          <w:rFonts w:ascii="Arial" w:hAnsi="Arial" w:cs="Arial"/>
          <w:bCs/>
          <w:sz w:val="24"/>
          <w:szCs w:val="24"/>
        </w:rPr>
        <w:t xml:space="preserve"> e </w:t>
      </w:r>
      <w:r>
        <w:rPr>
          <w:rFonts w:ascii="Arial" w:hAnsi="Arial" w:cs="Arial"/>
          <w:bCs/>
          <w:sz w:val="24"/>
          <w:szCs w:val="24"/>
        </w:rPr>
        <w:t>66 do anexo</w:t>
      </w:r>
      <w:r>
        <w:rPr>
          <w:rFonts w:ascii="Arial" w:hAnsi="Arial" w:cs="Arial"/>
          <w:sz w:val="24"/>
          <w:szCs w:val="24"/>
        </w:rPr>
        <w:t xml:space="preserve"> ilustram como o sistema procede com uma exclusão de atividade.</w:t>
      </w:r>
    </w:p>
    <w:p w14:paraId="77FA1B46" w14:textId="77777777" w:rsidR="006E4869" w:rsidRDefault="006E4869" w:rsidP="006E4869">
      <w:pPr>
        <w:spacing w:line="360" w:lineRule="auto"/>
        <w:ind w:left="181" w:right="193" w:firstLine="709"/>
        <w:jc w:val="both"/>
        <w:rPr>
          <w:rFonts w:ascii="Arial" w:hAnsi="Arial" w:cs="Arial"/>
          <w:sz w:val="24"/>
          <w:szCs w:val="24"/>
        </w:rPr>
      </w:pPr>
      <w:r>
        <w:rPr>
          <w:rFonts w:ascii="Arial" w:hAnsi="Arial" w:cs="Arial"/>
          <w:sz w:val="24"/>
          <w:szCs w:val="24"/>
        </w:rPr>
        <w:lastRenderedPageBreak/>
        <w:t>Portanto tanto durante o processo de desenvolvimento da atividade como após o processo o professor consegue visualizar a atividade feita de uma maneira bem prática e fácil.</w:t>
      </w:r>
    </w:p>
    <w:p w14:paraId="50F5406B" w14:textId="77777777" w:rsidR="006E4869" w:rsidRDefault="006E4869" w:rsidP="006E4869">
      <w:pPr>
        <w:spacing w:line="360" w:lineRule="auto"/>
        <w:ind w:left="181" w:right="193" w:firstLine="709"/>
        <w:jc w:val="both"/>
        <w:rPr>
          <w:rFonts w:ascii="Arial" w:hAnsi="Arial" w:cs="Arial"/>
          <w:sz w:val="24"/>
          <w:szCs w:val="24"/>
        </w:rPr>
      </w:pPr>
    </w:p>
    <w:p w14:paraId="6BB5299A" w14:textId="77777777" w:rsidR="006E4869" w:rsidRDefault="006E4869" w:rsidP="002912F8">
      <w:pPr>
        <w:pStyle w:val="Ttulo1"/>
      </w:pPr>
      <w:bookmarkStart w:id="76" w:name="_Toc89413844"/>
      <w:r>
        <w:t xml:space="preserve">4.11 </w:t>
      </w:r>
      <w:r w:rsidRPr="00FA360E">
        <w:t>Processo para cadastramento de usuário professor</w:t>
      </w:r>
      <w:bookmarkEnd w:id="76"/>
    </w:p>
    <w:p w14:paraId="2009E5E5" w14:textId="77777777" w:rsidR="002912F8" w:rsidRPr="002912F8" w:rsidRDefault="002912F8" w:rsidP="002912F8"/>
    <w:p w14:paraId="36C539DD" w14:textId="77777777" w:rsidR="006E4869" w:rsidRDefault="006E4869" w:rsidP="006E4869">
      <w:pPr>
        <w:spacing w:line="360" w:lineRule="auto"/>
        <w:ind w:left="181" w:right="193" w:firstLine="709"/>
        <w:jc w:val="both"/>
        <w:rPr>
          <w:rFonts w:ascii="Arial" w:hAnsi="Arial" w:cs="Arial"/>
          <w:sz w:val="24"/>
          <w:szCs w:val="24"/>
        </w:rPr>
      </w:pPr>
      <w:r>
        <w:rPr>
          <w:rFonts w:ascii="Arial" w:hAnsi="Arial" w:cs="Arial"/>
          <w:sz w:val="24"/>
          <w:szCs w:val="24"/>
        </w:rPr>
        <w:t>O sistema fornece ao usuário a possibilidade de se cadastrar sendo um professor</w:t>
      </w:r>
      <w:r w:rsidR="00B12002">
        <w:rPr>
          <w:rFonts w:ascii="Arial" w:hAnsi="Arial" w:cs="Arial"/>
          <w:sz w:val="24"/>
          <w:szCs w:val="24"/>
        </w:rPr>
        <w:t>, p</w:t>
      </w:r>
      <w:r>
        <w:rPr>
          <w:rFonts w:ascii="Arial" w:hAnsi="Arial" w:cs="Arial"/>
          <w:sz w:val="24"/>
          <w:szCs w:val="24"/>
        </w:rPr>
        <w:t>ara isto basta estando na tela de login pressionar o link chamado "Cadastrar Professor" e com isso será direcionado para a tela como ilustrado na figura 14 do anexo.</w:t>
      </w:r>
    </w:p>
    <w:p w14:paraId="4749AB8D" w14:textId="77777777" w:rsidR="006E4869" w:rsidRDefault="006E4869" w:rsidP="006E4869">
      <w:pPr>
        <w:spacing w:line="360" w:lineRule="auto"/>
        <w:ind w:left="181" w:right="193" w:firstLine="709"/>
        <w:jc w:val="both"/>
        <w:rPr>
          <w:rFonts w:ascii="Arial" w:hAnsi="Arial" w:cs="Arial"/>
          <w:sz w:val="24"/>
          <w:szCs w:val="24"/>
        </w:rPr>
      </w:pPr>
      <w:r>
        <w:rPr>
          <w:rFonts w:ascii="Arial" w:hAnsi="Arial" w:cs="Arial"/>
          <w:sz w:val="24"/>
          <w:szCs w:val="24"/>
        </w:rPr>
        <w:t>Feito isso basta o usuário informar os seus dados como:</w:t>
      </w:r>
      <w:r w:rsidR="00B12002">
        <w:rPr>
          <w:rFonts w:ascii="Arial" w:hAnsi="Arial" w:cs="Arial"/>
          <w:sz w:val="24"/>
          <w:szCs w:val="24"/>
        </w:rPr>
        <w:t xml:space="preserve"> </w:t>
      </w:r>
      <w:r>
        <w:rPr>
          <w:rFonts w:ascii="Arial" w:hAnsi="Arial" w:cs="Arial"/>
          <w:sz w:val="24"/>
          <w:szCs w:val="24"/>
        </w:rPr>
        <w:t>Nome completo,</w:t>
      </w:r>
      <w:r w:rsidR="00B12002">
        <w:rPr>
          <w:rFonts w:ascii="Arial" w:hAnsi="Arial" w:cs="Arial"/>
          <w:sz w:val="24"/>
          <w:szCs w:val="24"/>
        </w:rPr>
        <w:t xml:space="preserve"> </w:t>
      </w:r>
      <w:r>
        <w:rPr>
          <w:rFonts w:ascii="Arial" w:hAnsi="Arial" w:cs="Arial"/>
          <w:sz w:val="24"/>
          <w:szCs w:val="24"/>
        </w:rPr>
        <w:t>e-mail,</w:t>
      </w:r>
      <w:r w:rsidR="00B12002">
        <w:rPr>
          <w:rFonts w:ascii="Arial" w:hAnsi="Arial" w:cs="Arial"/>
          <w:sz w:val="24"/>
          <w:szCs w:val="24"/>
        </w:rPr>
        <w:t xml:space="preserve"> </w:t>
      </w:r>
      <w:r>
        <w:rPr>
          <w:rFonts w:ascii="Arial" w:hAnsi="Arial" w:cs="Arial"/>
          <w:sz w:val="24"/>
          <w:szCs w:val="24"/>
        </w:rPr>
        <w:t>instituto de ensino,</w:t>
      </w:r>
      <w:r w:rsidR="00B12002">
        <w:rPr>
          <w:rFonts w:ascii="Arial" w:hAnsi="Arial" w:cs="Arial"/>
          <w:sz w:val="24"/>
          <w:szCs w:val="24"/>
        </w:rPr>
        <w:t xml:space="preserve"> </w:t>
      </w:r>
      <w:r>
        <w:rPr>
          <w:rFonts w:ascii="Arial" w:hAnsi="Arial" w:cs="Arial"/>
          <w:sz w:val="24"/>
          <w:szCs w:val="24"/>
        </w:rPr>
        <w:t>disciplina,</w:t>
      </w:r>
      <w:r w:rsidR="00B12002">
        <w:rPr>
          <w:rFonts w:ascii="Arial" w:hAnsi="Arial" w:cs="Arial"/>
          <w:sz w:val="24"/>
          <w:szCs w:val="24"/>
        </w:rPr>
        <w:t xml:space="preserve"> </w:t>
      </w:r>
      <w:r>
        <w:rPr>
          <w:rFonts w:ascii="Arial" w:hAnsi="Arial" w:cs="Arial"/>
          <w:sz w:val="24"/>
          <w:szCs w:val="24"/>
        </w:rPr>
        <w:t>palavra</w:t>
      </w:r>
      <w:r w:rsidR="00B12002">
        <w:rPr>
          <w:rFonts w:ascii="Arial" w:hAnsi="Arial" w:cs="Arial"/>
          <w:sz w:val="24"/>
          <w:szCs w:val="24"/>
        </w:rPr>
        <w:t>-</w:t>
      </w:r>
      <w:r>
        <w:rPr>
          <w:rFonts w:ascii="Arial" w:hAnsi="Arial" w:cs="Arial"/>
          <w:sz w:val="24"/>
          <w:szCs w:val="24"/>
        </w:rPr>
        <w:t>chave e por fim seu nome de usuário e senha para poder ter acesso ao sistema.</w:t>
      </w:r>
    </w:p>
    <w:p w14:paraId="70471903" w14:textId="77777777" w:rsidR="006E4869" w:rsidRDefault="006E4869" w:rsidP="006E4869">
      <w:pPr>
        <w:spacing w:line="360" w:lineRule="auto"/>
        <w:ind w:left="181" w:right="193" w:firstLine="709"/>
        <w:jc w:val="both"/>
        <w:rPr>
          <w:rFonts w:ascii="Arial" w:hAnsi="Arial" w:cs="Arial"/>
          <w:sz w:val="24"/>
          <w:szCs w:val="24"/>
        </w:rPr>
      </w:pPr>
      <w:r>
        <w:rPr>
          <w:rFonts w:ascii="Arial" w:hAnsi="Arial" w:cs="Arial"/>
          <w:sz w:val="24"/>
          <w:szCs w:val="24"/>
        </w:rPr>
        <w:t>Nesta tela o professor pode cadastrar a instituição de ensino em que trabalha e consequentemente as disciplinas que leciona neste instituto</w:t>
      </w:r>
      <w:r w:rsidR="00B12002">
        <w:rPr>
          <w:rFonts w:ascii="Arial" w:hAnsi="Arial" w:cs="Arial"/>
          <w:sz w:val="24"/>
          <w:szCs w:val="24"/>
        </w:rPr>
        <w:t>, p</w:t>
      </w:r>
      <w:r>
        <w:rPr>
          <w:rFonts w:ascii="Arial" w:hAnsi="Arial" w:cs="Arial"/>
          <w:sz w:val="24"/>
          <w:szCs w:val="24"/>
        </w:rPr>
        <w:t>ortanto é de responsabilidade do professor cadastrar o instituto e disciplina com o nome correto,</w:t>
      </w:r>
      <w:r w:rsidR="00B12002">
        <w:rPr>
          <w:rFonts w:ascii="Arial" w:hAnsi="Arial" w:cs="Arial"/>
          <w:sz w:val="24"/>
          <w:szCs w:val="24"/>
        </w:rPr>
        <w:t xml:space="preserve"> </w:t>
      </w:r>
      <w:r>
        <w:rPr>
          <w:rFonts w:ascii="Arial" w:hAnsi="Arial" w:cs="Arial"/>
          <w:sz w:val="24"/>
          <w:szCs w:val="24"/>
        </w:rPr>
        <w:t>pois, posteriormente quando o seu aluno for se cadastrar precisará destes dados.</w:t>
      </w:r>
    </w:p>
    <w:p w14:paraId="72976B4B" w14:textId="06B37ACE" w:rsidR="006E4869" w:rsidRDefault="006E4869" w:rsidP="006E4869">
      <w:pPr>
        <w:spacing w:line="360" w:lineRule="auto"/>
        <w:ind w:left="181" w:right="193" w:firstLine="709"/>
        <w:jc w:val="both"/>
        <w:rPr>
          <w:rFonts w:ascii="Arial" w:hAnsi="Arial" w:cs="Arial"/>
          <w:sz w:val="24"/>
          <w:szCs w:val="24"/>
        </w:rPr>
      </w:pPr>
      <w:r>
        <w:rPr>
          <w:rFonts w:ascii="Arial" w:hAnsi="Arial" w:cs="Arial"/>
          <w:sz w:val="24"/>
          <w:szCs w:val="24"/>
        </w:rPr>
        <w:t>O sistema oferece um mecanismo bem simples para o professor cadastrar o instituto podendo inserir todas as disciplinas para o mesmo instituto e repetir o processo caso o professor trabalhe em vários institutos e consequentemente lecione várias disciplinas,</w:t>
      </w:r>
      <w:r w:rsidR="00FE7AAB">
        <w:rPr>
          <w:rFonts w:ascii="Arial" w:hAnsi="Arial" w:cs="Arial"/>
          <w:sz w:val="24"/>
          <w:szCs w:val="24"/>
        </w:rPr>
        <w:t xml:space="preserve"> </w:t>
      </w:r>
      <w:r>
        <w:rPr>
          <w:rFonts w:ascii="Arial" w:hAnsi="Arial" w:cs="Arial"/>
          <w:sz w:val="24"/>
          <w:szCs w:val="24"/>
        </w:rPr>
        <w:t>a figura 17 do anexo ilustra como é a parte da inserção da disciplina e do instituto.</w:t>
      </w:r>
      <w:r w:rsidR="00FE7AAB">
        <w:rPr>
          <w:rFonts w:ascii="Arial" w:hAnsi="Arial" w:cs="Arial"/>
          <w:sz w:val="24"/>
          <w:szCs w:val="24"/>
        </w:rPr>
        <w:t xml:space="preserve"> </w:t>
      </w:r>
      <w:r>
        <w:rPr>
          <w:rFonts w:ascii="Arial" w:hAnsi="Arial" w:cs="Arial"/>
          <w:sz w:val="24"/>
          <w:szCs w:val="24"/>
        </w:rPr>
        <w:t>Portanto basta o professor inserir o nome do instituto no campo pertinente e inserir o nome da disciplina também por extenso no campo devido,</w:t>
      </w:r>
      <w:r w:rsidR="00FE7AAB">
        <w:rPr>
          <w:rFonts w:ascii="Arial" w:hAnsi="Arial" w:cs="Arial"/>
          <w:sz w:val="24"/>
          <w:szCs w:val="24"/>
        </w:rPr>
        <w:t xml:space="preserve"> </w:t>
      </w:r>
      <w:r>
        <w:rPr>
          <w:rFonts w:ascii="Arial" w:hAnsi="Arial" w:cs="Arial"/>
          <w:sz w:val="24"/>
          <w:szCs w:val="24"/>
        </w:rPr>
        <w:t>caso o professor lecione outras disciplinas para o mesmo instituto basta pressionar o botão "+DIS" e caso tenha terminado de inserir basta pressionar o botão "FIM".</w:t>
      </w:r>
      <w:r w:rsidR="00FE7AAB">
        <w:rPr>
          <w:rFonts w:ascii="Arial" w:hAnsi="Arial" w:cs="Arial"/>
          <w:sz w:val="24"/>
          <w:szCs w:val="24"/>
        </w:rPr>
        <w:t xml:space="preserve"> </w:t>
      </w:r>
      <w:r>
        <w:rPr>
          <w:rFonts w:ascii="Arial" w:hAnsi="Arial" w:cs="Arial"/>
          <w:sz w:val="24"/>
          <w:szCs w:val="24"/>
        </w:rPr>
        <w:t>No caso de lecionar em outros institutos basta repetir o processo.</w:t>
      </w:r>
    </w:p>
    <w:p w14:paraId="35FC08F8" w14:textId="77777777" w:rsidR="006E4869" w:rsidRDefault="006E4869" w:rsidP="006E4869">
      <w:pPr>
        <w:spacing w:line="360" w:lineRule="auto"/>
        <w:ind w:firstLine="709"/>
        <w:jc w:val="both"/>
        <w:rPr>
          <w:rFonts w:ascii="Arial" w:eastAsia="Calibri" w:hAnsi="Arial" w:cs="Arial"/>
          <w:sz w:val="24"/>
          <w:szCs w:val="24"/>
        </w:rPr>
      </w:pPr>
      <w:r w:rsidRPr="00D044B7">
        <w:rPr>
          <w:rFonts w:ascii="Arial" w:eastAsia="Calibri" w:hAnsi="Arial" w:cs="Arial"/>
          <w:sz w:val="24"/>
          <w:szCs w:val="24"/>
        </w:rPr>
        <w:t xml:space="preserve">Caso o professor tente usar um nome de usuário que já conste no Banco de dados a página irá informar que não poderá inserir um usuário com aquele mesmo </w:t>
      </w:r>
      <w:r w:rsidRPr="00D044B7">
        <w:rPr>
          <w:rFonts w:ascii="Arial" w:eastAsia="Calibri" w:hAnsi="Arial" w:cs="Arial"/>
          <w:sz w:val="24"/>
          <w:szCs w:val="24"/>
        </w:rPr>
        <w:lastRenderedPageBreak/>
        <w:t xml:space="preserve">nome sendo assim necessário alterar o nome em questão. </w:t>
      </w:r>
      <w:r>
        <w:rPr>
          <w:rFonts w:ascii="Arial" w:eastAsia="Calibri" w:hAnsi="Arial" w:cs="Arial"/>
          <w:sz w:val="24"/>
          <w:szCs w:val="24"/>
        </w:rPr>
        <w:t>A figura 19 do anexo ilustra esta situação.</w:t>
      </w:r>
    </w:p>
    <w:p w14:paraId="20F0DB27" w14:textId="77777777" w:rsidR="006E4869" w:rsidRDefault="006E4869" w:rsidP="006E4869">
      <w:pPr>
        <w:spacing w:line="360" w:lineRule="auto"/>
        <w:ind w:left="181" w:right="193" w:firstLine="709"/>
        <w:jc w:val="both"/>
        <w:rPr>
          <w:rFonts w:ascii="Arial" w:hAnsi="Arial" w:cs="Arial"/>
          <w:sz w:val="24"/>
          <w:szCs w:val="24"/>
        </w:rPr>
      </w:pPr>
      <w:r w:rsidRPr="00D044B7">
        <w:rPr>
          <w:rFonts w:ascii="Arial" w:eastAsia="Calibri" w:hAnsi="Arial" w:cs="Arial"/>
          <w:sz w:val="24"/>
          <w:szCs w:val="24"/>
        </w:rPr>
        <w:t xml:space="preserve">Caso o professor digite uma senha que não correspondam o sistema também irá avisar ao docente como pode-se verificar </w:t>
      </w:r>
      <w:r w:rsidRPr="00D939CE">
        <w:rPr>
          <w:rFonts w:ascii="Arial" w:eastAsia="Calibri" w:hAnsi="Arial" w:cs="Arial"/>
          <w:sz w:val="24"/>
          <w:szCs w:val="24"/>
        </w:rPr>
        <w:t xml:space="preserve">na figura </w:t>
      </w:r>
      <w:r>
        <w:rPr>
          <w:rFonts w:ascii="Arial" w:eastAsia="Calibri" w:hAnsi="Arial" w:cs="Arial"/>
          <w:sz w:val="24"/>
          <w:szCs w:val="24"/>
        </w:rPr>
        <w:t>20.</w:t>
      </w:r>
    </w:p>
    <w:p w14:paraId="53141E77" w14:textId="77777777" w:rsidR="006E4869" w:rsidRDefault="006E4869" w:rsidP="006E4869">
      <w:pPr>
        <w:spacing w:line="360" w:lineRule="auto"/>
        <w:ind w:left="181" w:right="193" w:firstLine="709"/>
        <w:jc w:val="both"/>
        <w:rPr>
          <w:rFonts w:ascii="Arial" w:hAnsi="Arial" w:cs="Arial"/>
          <w:sz w:val="24"/>
          <w:szCs w:val="24"/>
        </w:rPr>
      </w:pPr>
      <w:r>
        <w:rPr>
          <w:rFonts w:ascii="Arial" w:hAnsi="Arial" w:cs="Arial"/>
          <w:sz w:val="24"/>
          <w:szCs w:val="24"/>
        </w:rPr>
        <w:t>O professor só poderá cadastrar o instituto de ensino e suas disciplinas durante o processo de cadastramento do seu usuário,</w:t>
      </w:r>
      <w:r w:rsidR="00C42DD6">
        <w:rPr>
          <w:rFonts w:ascii="Arial" w:hAnsi="Arial" w:cs="Arial"/>
          <w:sz w:val="24"/>
          <w:szCs w:val="24"/>
        </w:rPr>
        <w:t xml:space="preserve"> </w:t>
      </w:r>
      <w:r>
        <w:rPr>
          <w:rFonts w:ascii="Arial" w:hAnsi="Arial" w:cs="Arial"/>
          <w:sz w:val="24"/>
          <w:szCs w:val="24"/>
        </w:rPr>
        <w:t xml:space="preserve">ou seja, após sair desta tela não poderá inserir mais institutos ou disciplinas vinculados ao mesmo nome do usuário. </w:t>
      </w:r>
    </w:p>
    <w:p w14:paraId="45E19705" w14:textId="77777777" w:rsidR="006E4869" w:rsidRPr="00D52C5E" w:rsidRDefault="006E4869" w:rsidP="009D6185">
      <w:pPr>
        <w:spacing w:line="360" w:lineRule="auto"/>
        <w:ind w:firstLine="709"/>
        <w:jc w:val="both"/>
        <w:rPr>
          <w:rFonts w:ascii="Arial" w:hAnsi="Arial" w:cs="Arial"/>
          <w:sz w:val="24"/>
          <w:szCs w:val="24"/>
        </w:rPr>
      </w:pPr>
    </w:p>
    <w:p w14:paraId="7A6B61D8" w14:textId="77777777" w:rsidR="006A6F90" w:rsidRDefault="006A6F90" w:rsidP="006A6F90"/>
    <w:p w14:paraId="0495A32B" w14:textId="77777777" w:rsidR="006A6F90" w:rsidRDefault="006A6F90" w:rsidP="006A6F90"/>
    <w:p w14:paraId="7BA15A4C" w14:textId="77777777" w:rsidR="006A6F90" w:rsidRDefault="006A6F90" w:rsidP="006A6F90"/>
    <w:p w14:paraId="7811FFDB" w14:textId="77777777" w:rsidR="006A6F90" w:rsidRDefault="006A6F90" w:rsidP="006A6F90"/>
    <w:p w14:paraId="65916446" w14:textId="77777777" w:rsidR="006A6F90" w:rsidRDefault="006A6F90" w:rsidP="006A6F90"/>
    <w:p w14:paraId="15C0CB0B" w14:textId="77777777" w:rsidR="00C047B7" w:rsidRDefault="00C047B7" w:rsidP="006A6F90"/>
    <w:p w14:paraId="203A10E8" w14:textId="77777777" w:rsidR="00C047B7" w:rsidRDefault="00C047B7" w:rsidP="006A6F90"/>
    <w:p w14:paraId="6EA758B0" w14:textId="77777777" w:rsidR="00C047B7" w:rsidRDefault="00C047B7" w:rsidP="006A6F90"/>
    <w:p w14:paraId="250251EC" w14:textId="77777777" w:rsidR="00AD6431" w:rsidRDefault="00AD6431" w:rsidP="006A6F90"/>
    <w:p w14:paraId="650D997B" w14:textId="77777777" w:rsidR="00AD6431" w:rsidRDefault="00AD6431" w:rsidP="006A6F90"/>
    <w:p w14:paraId="55C60037" w14:textId="77777777" w:rsidR="00AD6431" w:rsidRDefault="00AD6431" w:rsidP="006A6F90"/>
    <w:p w14:paraId="2803137A" w14:textId="77777777" w:rsidR="00AD6431" w:rsidRDefault="00AD6431" w:rsidP="006A6F90"/>
    <w:p w14:paraId="190EEC77" w14:textId="77777777" w:rsidR="005012FB" w:rsidRDefault="005012FB" w:rsidP="006A6F90"/>
    <w:p w14:paraId="6C924D19" w14:textId="77777777" w:rsidR="00E81B68" w:rsidRDefault="00E81B68" w:rsidP="006A6F90"/>
    <w:p w14:paraId="43A496F1" w14:textId="77777777" w:rsidR="005012FB" w:rsidRDefault="005012FB" w:rsidP="006A6F90"/>
    <w:p w14:paraId="1C3F73E5" w14:textId="7269902B" w:rsidR="009070BF" w:rsidRDefault="009070BF" w:rsidP="006A6F90"/>
    <w:p w14:paraId="56CCA619" w14:textId="040CFD41" w:rsidR="00941B14" w:rsidRDefault="00941B14" w:rsidP="006A6F90"/>
    <w:p w14:paraId="015C56DF" w14:textId="77777777" w:rsidR="00941B14" w:rsidRDefault="00941B14" w:rsidP="006A6F90"/>
    <w:p w14:paraId="494DD196" w14:textId="77777777" w:rsidR="009070BF" w:rsidRDefault="009070BF" w:rsidP="006A6F90"/>
    <w:p w14:paraId="496E4693" w14:textId="77777777" w:rsidR="003C0640" w:rsidRPr="00C74B0F" w:rsidRDefault="00216A24" w:rsidP="00E93433">
      <w:pPr>
        <w:pStyle w:val="Ttulo1"/>
      </w:pPr>
      <w:bookmarkStart w:id="77" w:name="_Toc89413845"/>
      <w:r w:rsidRPr="00C74B0F">
        <w:lastRenderedPageBreak/>
        <w:t>5</w:t>
      </w:r>
      <w:r w:rsidR="003C0640" w:rsidRPr="00C74B0F">
        <w:t>. ANÁLISE DOS CÓDIGOS</w:t>
      </w:r>
      <w:bookmarkEnd w:id="77"/>
    </w:p>
    <w:p w14:paraId="26966280" w14:textId="77777777" w:rsidR="00242791" w:rsidRDefault="00242791" w:rsidP="003C0640">
      <w:pPr>
        <w:spacing w:line="360" w:lineRule="auto"/>
        <w:jc w:val="both"/>
        <w:rPr>
          <w:rFonts w:ascii="Arial" w:eastAsia="Arial" w:hAnsi="Arial" w:cs="Arial"/>
          <w:b/>
          <w:bCs/>
          <w:sz w:val="24"/>
          <w:szCs w:val="24"/>
        </w:rPr>
      </w:pPr>
    </w:p>
    <w:p w14:paraId="724D8DF5" w14:textId="77777777" w:rsidR="00242791" w:rsidRPr="00216A24" w:rsidRDefault="00216A24" w:rsidP="00364CEA">
      <w:pPr>
        <w:pStyle w:val="Ttulo2"/>
        <w:rPr>
          <w:rFonts w:ascii="Arial" w:eastAsia="Arial" w:hAnsi="Arial" w:cs="Arial"/>
          <w:color w:val="auto"/>
          <w:sz w:val="24"/>
          <w:szCs w:val="24"/>
        </w:rPr>
      </w:pPr>
      <w:bookmarkStart w:id="78" w:name="_Toc89413846"/>
      <w:r w:rsidRPr="00216A24">
        <w:rPr>
          <w:rFonts w:ascii="Arial" w:eastAsia="Arial" w:hAnsi="Arial" w:cs="Arial"/>
          <w:color w:val="auto"/>
          <w:sz w:val="24"/>
          <w:szCs w:val="24"/>
        </w:rPr>
        <w:t>5</w:t>
      </w:r>
      <w:r w:rsidR="00242791" w:rsidRPr="00216A24">
        <w:rPr>
          <w:rFonts w:ascii="Arial" w:eastAsia="Arial" w:hAnsi="Arial" w:cs="Arial"/>
          <w:color w:val="auto"/>
          <w:sz w:val="24"/>
          <w:szCs w:val="24"/>
        </w:rPr>
        <w:t>.1 Códigos fonte</w:t>
      </w:r>
      <w:bookmarkEnd w:id="78"/>
    </w:p>
    <w:p w14:paraId="244BD875" w14:textId="77777777" w:rsidR="00364CEA" w:rsidRPr="00364CEA" w:rsidRDefault="00364CEA" w:rsidP="00364CEA"/>
    <w:p w14:paraId="0CBBBC13" w14:textId="77777777" w:rsidR="003C0640" w:rsidRPr="003C0640" w:rsidRDefault="003C0640" w:rsidP="003C0640">
      <w:pPr>
        <w:spacing w:line="360" w:lineRule="auto"/>
        <w:ind w:firstLine="709"/>
        <w:jc w:val="both"/>
        <w:rPr>
          <w:rFonts w:ascii="Arial" w:hAnsi="Arial" w:cs="Arial"/>
          <w:sz w:val="24"/>
          <w:szCs w:val="24"/>
        </w:rPr>
      </w:pPr>
      <w:r w:rsidRPr="003C0640">
        <w:rPr>
          <w:rFonts w:ascii="Arial" w:eastAsia="Arial" w:hAnsi="Arial" w:cs="Arial"/>
          <w:sz w:val="24"/>
          <w:szCs w:val="24"/>
        </w:rPr>
        <w:t>O código a seguir é responsável por realizar uma consulta no banco de dados e trazer uma lista com todas as atividades feitas desenvolvida pelo professor, bastando o aluno filtrar pela disciplina e professor.</w:t>
      </w:r>
    </w:p>
    <w:p w14:paraId="192AE7E4" w14:textId="77777777" w:rsidR="003C0640" w:rsidRPr="003C0640" w:rsidRDefault="003C0640" w:rsidP="003C0640">
      <w:pPr>
        <w:spacing w:line="360" w:lineRule="auto"/>
        <w:ind w:firstLine="709"/>
        <w:jc w:val="both"/>
        <w:rPr>
          <w:rFonts w:ascii="Arial" w:hAnsi="Arial" w:cs="Arial"/>
          <w:sz w:val="24"/>
          <w:szCs w:val="24"/>
        </w:rPr>
      </w:pPr>
      <w:r w:rsidRPr="003C0640">
        <w:rPr>
          <w:rFonts w:ascii="Arial" w:eastAsia="Arial" w:hAnsi="Arial" w:cs="Arial"/>
          <w:sz w:val="24"/>
          <w:szCs w:val="24"/>
        </w:rPr>
        <w:t>Aqui pode-se verificar como o PHP pode trabalhar em conjunto com o HTML e posteriormente com o CSS. Já que foi criado uma estrutura de tabela utilizando o HTML e estilizada posteriormente com o CSS, e o PHP utilizou de uma consulta SQL para armazenar os dados das atividades e posteriormente exibi-las na tela</w:t>
      </w:r>
      <w:r w:rsidR="00C42DD6">
        <w:rPr>
          <w:rFonts w:ascii="Arial" w:eastAsia="Arial" w:hAnsi="Arial" w:cs="Arial"/>
          <w:sz w:val="24"/>
          <w:szCs w:val="24"/>
        </w:rPr>
        <w:t xml:space="preserve"> </w:t>
      </w:r>
      <w:r w:rsidR="00A33B91">
        <w:rPr>
          <w:rFonts w:ascii="Arial" w:eastAsia="Arial" w:hAnsi="Arial" w:cs="Arial"/>
          <w:sz w:val="24"/>
          <w:szCs w:val="24"/>
        </w:rPr>
        <w:t>(JUNIOR,2001)</w:t>
      </w:r>
      <w:r w:rsidRPr="003C0640">
        <w:rPr>
          <w:rFonts w:ascii="Arial" w:eastAsia="Arial" w:hAnsi="Arial" w:cs="Arial"/>
          <w:sz w:val="24"/>
          <w:szCs w:val="24"/>
        </w:rPr>
        <w:t>.</w:t>
      </w:r>
    </w:p>
    <w:p w14:paraId="1E0ED824" w14:textId="77777777" w:rsidR="003C0640" w:rsidRDefault="000C73CB" w:rsidP="003C0640">
      <w:pPr>
        <w:spacing w:line="360" w:lineRule="auto"/>
        <w:ind w:firstLine="709"/>
        <w:jc w:val="both"/>
        <w:rPr>
          <w:rFonts w:ascii="Arial" w:eastAsia="Arial" w:hAnsi="Arial" w:cs="Arial"/>
          <w:sz w:val="24"/>
          <w:szCs w:val="24"/>
        </w:rPr>
      </w:pPr>
      <w:r>
        <w:rPr>
          <w:noProof/>
          <w:lang w:eastAsia="pt-BR"/>
        </w:rPr>
        <w:drawing>
          <wp:anchor distT="0" distB="0" distL="114300" distR="114300" simplePos="0" relativeHeight="251659776" behindDoc="1" locked="0" layoutInCell="1" allowOverlap="1" wp14:anchorId="7CE49699" wp14:editId="687269C2">
            <wp:simplePos x="0" y="0"/>
            <wp:positionH relativeFrom="column">
              <wp:posOffset>24765</wp:posOffset>
            </wp:positionH>
            <wp:positionV relativeFrom="paragraph">
              <wp:posOffset>1931035</wp:posOffset>
            </wp:positionV>
            <wp:extent cx="5760085" cy="2807970"/>
            <wp:effectExtent l="0" t="0" r="0" b="0"/>
            <wp:wrapTight wrapText="bothSides">
              <wp:wrapPolygon edited="0">
                <wp:start x="0" y="0"/>
                <wp:lineTo x="0" y="21395"/>
                <wp:lineTo x="21502" y="21395"/>
                <wp:lineTo x="21502" y="0"/>
                <wp:lineTo x="0" y="0"/>
              </wp:wrapPolygon>
            </wp:wrapTight>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085" cy="2807970"/>
                    </a:xfrm>
                    <a:prstGeom prst="rect">
                      <a:avLst/>
                    </a:prstGeom>
                    <a:noFill/>
                    <a:ln>
                      <a:noFill/>
                    </a:ln>
                  </pic:spPr>
                </pic:pic>
              </a:graphicData>
            </a:graphic>
          </wp:anchor>
        </w:drawing>
      </w:r>
      <w:r w:rsidR="003C0640" w:rsidRPr="003C0640">
        <w:rPr>
          <w:rFonts w:ascii="Arial" w:eastAsia="Arial" w:hAnsi="Arial" w:cs="Arial"/>
          <w:sz w:val="24"/>
          <w:szCs w:val="24"/>
        </w:rPr>
        <w:t>Quando o aluno pressionar o botão "ver" o mesmo irá armazenar o ID da atividade em questão com isso fica possível realizar uma consulta no banco de dados e ter posse de todas as informações úteis como o gabarito da atividade, O seu objetivo, assunto, dicas e etc.</w:t>
      </w:r>
      <w:r w:rsidR="001D1828">
        <w:rPr>
          <w:rFonts w:ascii="Arial" w:eastAsia="Arial" w:hAnsi="Arial" w:cs="Arial"/>
          <w:sz w:val="24"/>
          <w:szCs w:val="24"/>
        </w:rPr>
        <w:t xml:space="preserve"> </w:t>
      </w:r>
      <w:r w:rsidR="003C0640" w:rsidRPr="003C0640">
        <w:rPr>
          <w:rFonts w:ascii="Arial" w:eastAsia="Arial" w:hAnsi="Arial" w:cs="Arial"/>
          <w:sz w:val="24"/>
          <w:szCs w:val="24"/>
        </w:rPr>
        <w:t>O aluno poderá verificar como é a determinada atividade antes de realizá-la em outra página web que será carregada posteriormente.</w:t>
      </w:r>
      <w:r w:rsidR="00E17E7F">
        <w:rPr>
          <w:rFonts w:ascii="Arial" w:eastAsia="Arial" w:hAnsi="Arial" w:cs="Arial"/>
          <w:sz w:val="24"/>
          <w:szCs w:val="24"/>
        </w:rPr>
        <w:t xml:space="preserve"> A figura </w:t>
      </w:r>
      <w:r w:rsidR="00A22714">
        <w:rPr>
          <w:rFonts w:ascii="Arial" w:eastAsia="Arial" w:hAnsi="Arial" w:cs="Arial"/>
          <w:sz w:val="24"/>
          <w:szCs w:val="24"/>
        </w:rPr>
        <w:t>11</w:t>
      </w:r>
      <w:r w:rsidR="00E17E7F">
        <w:rPr>
          <w:rFonts w:ascii="Arial" w:eastAsia="Arial" w:hAnsi="Arial" w:cs="Arial"/>
          <w:sz w:val="24"/>
          <w:szCs w:val="24"/>
        </w:rPr>
        <w:t xml:space="preserve"> apresenta o trecho de código com a lista de atividades.</w:t>
      </w:r>
    </w:p>
    <w:p w14:paraId="3A86AD67" w14:textId="5C172572" w:rsidR="000C73CB" w:rsidRPr="000C73CB" w:rsidRDefault="00245598" w:rsidP="000C73CB">
      <w:pPr>
        <w:spacing w:line="360" w:lineRule="auto"/>
        <w:jc w:val="both"/>
        <w:rPr>
          <w:rFonts w:ascii="Arial" w:hAnsi="Arial" w:cs="Arial"/>
          <w:sz w:val="24"/>
          <w:szCs w:val="24"/>
        </w:rPr>
      </w:pPr>
      <w:r>
        <w:rPr>
          <w:noProof/>
        </w:rPr>
        <mc:AlternateContent>
          <mc:Choice Requires="wps">
            <w:drawing>
              <wp:anchor distT="0" distB="0" distL="114300" distR="114300" simplePos="0" relativeHeight="251672576" behindDoc="0" locked="0" layoutInCell="1" allowOverlap="1" wp14:anchorId="08503330" wp14:editId="386D81BE">
                <wp:simplePos x="0" y="0"/>
                <wp:positionH relativeFrom="column">
                  <wp:posOffset>6985</wp:posOffset>
                </wp:positionH>
                <wp:positionV relativeFrom="paragraph">
                  <wp:posOffset>-71755</wp:posOffset>
                </wp:positionV>
                <wp:extent cx="5753100" cy="457200"/>
                <wp:effectExtent l="1270" t="3810" r="0" b="0"/>
                <wp:wrapTight wrapText="bothSides">
                  <wp:wrapPolygon edited="0">
                    <wp:start x="-36" y="0"/>
                    <wp:lineTo x="-36" y="21150"/>
                    <wp:lineTo x="21600" y="21150"/>
                    <wp:lineTo x="21600" y="0"/>
                    <wp:lineTo x="-36" y="0"/>
                  </wp:wrapPolygon>
                </wp:wrapTight>
                <wp:docPr id="4"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6F781F" w14:textId="0EB22406" w:rsidR="008C092C" w:rsidRPr="00094F91" w:rsidRDefault="008C092C" w:rsidP="00154C33">
                            <w:pPr>
                              <w:pStyle w:val="Legenda"/>
                              <w:rPr>
                                <w:noProof/>
                              </w:rPr>
                            </w:pPr>
                            <w:bookmarkStart w:id="79" w:name="_Toc89413741"/>
                            <w:r>
                              <w:t xml:space="preserve">Figura </w:t>
                            </w:r>
                            <w:r w:rsidR="00955126">
                              <w:fldChar w:fldCharType="begin"/>
                            </w:r>
                            <w:r w:rsidR="00955126">
                              <w:instrText xml:space="preserve"> SEQ Figura \* ARABIC </w:instrText>
                            </w:r>
                            <w:r w:rsidR="00955126">
                              <w:fldChar w:fldCharType="separate"/>
                            </w:r>
                            <w:r w:rsidR="00456ECC">
                              <w:rPr>
                                <w:noProof/>
                              </w:rPr>
                              <w:t>10</w:t>
                            </w:r>
                            <w:r w:rsidR="00955126">
                              <w:rPr>
                                <w:noProof/>
                              </w:rPr>
                              <w:fldChar w:fldCharType="end"/>
                            </w:r>
                            <w:r>
                              <w:t xml:space="preserve"> - </w:t>
                            </w:r>
                            <w:r w:rsidRPr="00574A05">
                              <w:rPr>
                                <w:noProof/>
                              </w:rPr>
                              <w:t>Lista de atividades carregadas na página.</w:t>
                            </w:r>
                            <w:bookmarkEnd w:id="79"/>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503330" id="Text Box 38" o:spid="_x0000_s1042" type="#_x0000_t202" style="position:absolute;left:0;text-align:left;margin-left:.55pt;margin-top:-5.65pt;width:453pt;height:3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" stroked="f">
                <v:textbox inset="0,0,0,0">
                  <w:txbxContent>
                    <w:p w14:paraId="0D6F781F" w14:textId="0EB22406" w:rsidR="008C092C" w:rsidRPr="00094F91" w:rsidRDefault="008C092C" w:rsidP="00154C33">
                      <w:pPr>
                        <w:pStyle w:val="Legenda"/>
                        <w:rPr>
                          <w:noProof/>
                        </w:rPr>
                      </w:pPr>
                      <w:bookmarkStart w:id="80" w:name="_Toc89413741"/>
                      <w:r>
                        <w:t xml:space="preserve">Figura </w:t>
                      </w:r>
                      <w:r w:rsidR="00955126">
                        <w:fldChar w:fldCharType="begin"/>
                      </w:r>
                      <w:r w:rsidR="00955126">
                        <w:instrText xml:space="preserve"> SEQ Figura \* ARABIC </w:instrText>
                      </w:r>
                      <w:r w:rsidR="00955126">
                        <w:fldChar w:fldCharType="separate"/>
                      </w:r>
                      <w:r w:rsidR="00456ECC">
                        <w:rPr>
                          <w:noProof/>
                        </w:rPr>
                        <w:t>10</w:t>
                      </w:r>
                      <w:r w:rsidR="00955126">
                        <w:rPr>
                          <w:noProof/>
                        </w:rPr>
                        <w:fldChar w:fldCharType="end"/>
                      </w:r>
                      <w:r>
                        <w:t xml:space="preserve"> - </w:t>
                      </w:r>
                      <w:r w:rsidRPr="00574A05">
                        <w:rPr>
                          <w:noProof/>
                        </w:rPr>
                        <w:t>Lista de atividades carregadas na página.</w:t>
                      </w:r>
                      <w:bookmarkEnd w:id="80"/>
                    </w:p>
                  </w:txbxContent>
                </v:textbox>
                <w10:wrap type="tight"/>
              </v:shape>
            </w:pict>
          </mc:Fallback>
        </mc:AlternateContent>
      </w:r>
    </w:p>
    <w:p w14:paraId="1A0C2246" w14:textId="3B436B84" w:rsidR="000C73CB" w:rsidRDefault="00245598" w:rsidP="00941B14">
      <w:pPr>
        <w:spacing w:line="360" w:lineRule="auto"/>
        <w:jc w:val="both"/>
        <w:rPr>
          <w:rFonts w:ascii="Arial" w:eastAsia="Calibri" w:hAnsi="Arial" w:cs="Arial"/>
          <w:sz w:val="24"/>
          <w:szCs w:val="24"/>
        </w:rPr>
      </w:pPr>
      <w:r>
        <w:rPr>
          <w:noProof/>
        </w:rPr>
        <w:lastRenderedPageBreak/>
        <mc:AlternateContent>
          <mc:Choice Requires="wps">
            <w:drawing>
              <wp:anchor distT="0" distB="0" distL="114300" distR="114300" simplePos="0" relativeHeight="251659264" behindDoc="1" locked="0" layoutInCell="1" allowOverlap="1" wp14:anchorId="07C867A5" wp14:editId="6CDED2A1">
                <wp:simplePos x="0" y="0"/>
                <wp:positionH relativeFrom="column">
                  <wp:posOffset>-173990</wp:posOffset>
                </wp:positionH>
                <wp:positionV relativeFrom="paragraph">
                  <wp:posOffset>-262890</wp:posOffset>
                </wp:positionV>
                <wp:extent cx="5753100" cy="262890"/>
                <wp:effectExtent l="0" t="0" r="0" b="0"/>
                <wp:wrapTight wrapText="bothSides">
                  <wp:wrapPolygon edited="0">
                    <wp:start x="0" y="0"/>
                    <wp:lineTo x="0" y="20348"/>
                    <wp:lineTo x="21528" y="20348"/>
                    <wp:lineTo x="21528" y="0"/>
                    <wp:lineTo x="0" y="0"/>
                  </wp:wrapPolygon>
                </wp:wrapTight>
                <wp:docPr id="29" name="Caixa de Texto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262890"/>
                        </a:xfrm>
                        <a:prstGeom prst="rect">
                          <a:avLst/>
                        </a:prstGeom>
                        <a:solidFill>
                          <a:prstClr val="white"/>
                        </a:solidFill>
                        <a:ln>
                          <a:noFill/>
                        </a:ln>
                      </wps:spPr>
                      <wps:txbx>
                        <w:txbxContent>
                          <w:p w14:paraId="63305981" w14:textId="77777777" w:rsidR="008C092C" w:rsidRPr="00804A79" w:rsidRDefault="008C092C" w:rsidP="00154C33">
                            <w:pPr>
                              <w:pStyle w:val="Legenda"/>
                              <w:rPr>
                                <w:noProof/>
                              </w:rPr>
                            </w:pPr>
                            <w:r>
                              <w:rPr>
                                <w:noProof/>
                              </w:rPr>
                              <w:t>Fonte: Autor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7C867A5" id="Caixa de Texto 29" o:spid="_x0000_s1043" type="#_x0000_t202" style="position:absolute;left:0;text-align:left;margin-left:-13.7pt;margin-top:-20.7pt;width:453pt;height:20.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" stroked="f">
                <v:textbox style="mso-fit-shape-to-text:t" inset="0,0,0,0">
                  <w:txbxContent>
                    <w:p w14:paraId="63305981" w14:textId="77777777" w:rsidR="008C092C" w:rsidRPr="00804A79" w:rsidRDefault="008C092C" w:rsidP="00154C33">
                      <w:pPr>
                        <w:pStyle w:val="Legenda"/>
                        <w:rPr>
                          <w:noProof/>
                        </w:rPr>
                      </w:pPr>
                      <w:r>
                        <w:rPr>
                          <w:noProof/>
                        </w:rPr>
                        <w:t>Fonte: Autor</w:t>
                      </w:r>
                    </w:p>
                  </w:txbxContent>
                </v:textbox>
                <w10:wrap type="tight"/>
              </v:shape>
            </w:pict>
          </mc:Fallback>
        </mc:AlternateContent>
      </w:r>
    </w:p>
    <w:p w14:paraId="5E8B9C70" w14:textId="77777777" w:rsidR="00216E8E" w:rsidRDefault="003C0640" w:rsidP="001D1828">
      <w:pPr>
        <w:spacing w:line="360" w:lineRule="auto"/>
        <w:ind w:firstLine="709"/>
        <w:jc w:val="both"/>
        <w:rPr>
          <w:rFonts w:ascii="Arial" w:eastAsia="Calibri" w:hAnsi="Arial" w:cs="Arial"/>
          <w:sz w:val="24"/>
          <w:szCs w:val="24"/>
        </w:rPr>
      </w:pPr>
      <w:r w:rsidRPr="003C0640">
        <w:rPr>
          <w:rFonts w:ascii="Arial" w:eastAsia="Calibri" w:hAnsi="Arial" w:cs="Arial"/>
          <w:sz w:val="24"/>
          <w:szCs w:val="24"/>
        </w:rPr>
        <w:t>A linha de código a seguir mostra uma consulta no banco de dados onde é responsável por pesquisar todos as disciplinas que o aluno está cursando e armazenar o nome dos mesmo em um combo</w:t>
      </w:r>
      <w:r w:rsidR="00361BE0">
        <w:rPr>
          <w:rFonts w:ascii="Arial" w:eastAsia="Calibri" w:hAnsi="Arial" w:cs="Arial"/>
          <w:sz w:val="24"/>
          <w:szCs w:val="24"/>
        </w:rPr>
        <w:t xml:space="preserve"> </w:t>
      </w:r>
      <w:r w:rsidRPr="003C0640">
        <w:rPr>
          <w:rFonts w:ascii="Arial" w:eastAsia="Calibri" w:hAnsi="Arial" w:cs="Arial"/>
          <w:sz w:val="24"/>
          <w:szCs w:val="24"/>
        </w:rPr>
        <w:t>box, bastando o aluno selecionar um deles.</w:t>
      </w:r>
      <w:r w:rsidR="006D7764">
        <w:rPr>
          <w:rFonts w:ascii="Arial" w:eastAsia="Calibri" w:hAnsi="Arial" w:cs="Arial"/>
          <w:sz w:val="24"/>
          <w:szCs w:val="24"/>
        </w:rPr>
        <w:t xml:space="preserve"> A</w:t>
      </w:r>
      <w:r w:rsidR="004A6C03">
        <w:rPr>
          <w:rFonts w:ascii="Arial" w:eastAsia="Calibri" w:hAnsi="Arial" w:cs="Arial"/>
          <w:sz w:val="24"/>
          <w:szCs w:val="24"/>
        </w:rPr>
        <w:t>s</w:t>
      </w:r>
      <w:r w:rsidR="006D7764">
        <w:rPr>
          <w:rFonts w:ascii="Arial" w:eastAsia="Calibri" w:hAnsi="Arial" w:cs="Arial"/>
          <w:sz w:val="24"/>
          <w:szCs w:val="24"/>
        </w:rPr>
        <w:t xml:space="preserve"> figura</w:t>
      </w:r>
      <w:r w:rsidR="004A6C03">
        <w:rPr>
          <w:rFonts w:ascii="Arial" w:eastAsia="Calibri" w:hAnsi="Arial" w:cs="Arial"/>
          <w:sz w:val="24"/>
          <w:szCs w:val="24"/>
        </w:rPr>
        <w:t>s</w:t>
      </w:r>
      <w:r w:rsidR="006D7764">
        <w:rPr>
          <w:rFonts w:ascii="Arial" w:eastAsia="Calibri" w:hAnsi="Arial" w:cs="Arial"/>
          <w:sz w:val="24"/>
          <w:szCs w:val="24"/>
        </w:rPr>
        <w:t xml:space="preserve"> </w:t>
      </w:r>
      <w:r w:rsidR="00A22714">
        <w:rPr>
          <w:rFonts w:ascii="Arial" w:eastAsia="Calibri" w:hAnsi="Arial" w:cs="Arial"/>
          <w:sz w:val="24"/>
          <w:szCs w:val="24"/>
        </w:rPr>
        <w:t>12</w:t>
      </w:r>
      <w:r w:rsidR="004A6C03">
        <w:rPr>
          <w:rFonts w:ascii="Arial" w:eastAsia="Calibri" w:hAnsi="Arial" w:cs="Arial"/>
          <w:sz w:val="24"/>
          <w:szCs w:val="24"/>
        </w:rPr>
        <w:t xml:space="preserve"> e</w:t>
      </w:r>
      <w:r w:rsidR="00FD111A">
        <w:rPr>
          <w:rFonts w:ascii="Arial" w:eastAsia="Calibri" w:hAnsi="Arial" w:cs="Arial"/>
          <w:sz w:val="24"/>
          <w:szCs w:val="24"/>
        </w:rPr>
        <w:t xml:space="preserve"> </w:t>
      </w:r>
      <w:r w:rsidR="00A22714">
        <w:rPr>
          <w:rFonts w:ascii="Arial" w:eastAsia="Calibri" w:hAnsi="Arial" w:cs="Arial"/>
          <w:sz w:val="24"/>
          <w:szCs w:val="24"/>
        </w:rPr>
        <w:t>13</w:t>
      </w:r>
      <w:r w:rsidR="006D7764">
        <w:rPr>
          <w:rFonts w:ascii="Arial" w:eastAsia="Calibri" w:hAnsi="Arial" w:cs="Arial"/>
          <w:sz w:val="24"/>
          <w:szCs w:val="24"/>
        </w:rPr>
        <w:t xml:space="preserve"> apresenta</w:t>
      </w:r>
      <w:r w:rsidR="004A6C03">
        <w:rPr>
          <w:rFonts w:ascii="Arial" w:eastAsia="Calibri" w:hAnsi="Arial" w:cs="Arial"/>
          <w:sz w:val="24"/>
          <w:szCs w:val="24"/>
        </w:rPr>
        <w:t>m</w:t>
      </w:r>
      <w:r w:rsidR="006D7764">
        <w:rPr>
          <w:rFonts w:ascii="Arial" w:eastAsia="Calibri" w:hAnsi="Arial" w:cs="Arial"/>
          <w:sz w:val="24"/>
          <w:szCs w:val="24"/>
        </w:rPr>
        <w:t xml:space="preserve"> um trecho de código de uma consulta</w:t>
      </w:r>
      <w:r w:rsidR="00575AF5">
        <w:rPr>
          <w:rFonts w:ascii="Arial" w:eastAsia="Calibri" w:hAnsi="Arial" w:cs="Arial"/>
          <w:sz w:val="24"/>
          <w:szCs w:val="24"/>
        </w:rPr>
        <w:t xml:space="preserve"> de disciplinas</w:t>
      </w:r>
      <w:r w:rsidR="006D7764">
        <w:rPr>
          <w:rFonts w:ascii="Arial" w:eastAsia="Calibri" w:hAnsi="Arial" w:cs="Arial"/>
          <w:sz w:val="24"/>
          <w:szCs w:val="24"/>
        </w:rPr>
        <w:t xml:space="preserve"> no banco de dados</w:t>
      </w:r>
      <w:r w:rsidR="004A6C03">
        <w:rPr>
          <w:rFonts w:ascii="Arial" w:eastAsia="Calibri" w:hAnsi="Arial" w:cs="Arial"/>
          <w:sz w:val="24"/>
          <w:szCs w:val="24"/>
        </w:rPr>
        <w:t xml:space="preserve"> e da lista de disciplinas do aluno</w:t>
      </w:r>
      <w:r w:rsidR="00A33B91">
        <w:rPr>
          <w:rFonts w:ascii="Arial" w:eastAsia="Calibri" w:hAnsi="Arial" w:cs="Arial"/>
          <w:sz w:val="24"/>
          <w:szCs w:val="24"/>
        </w:rPr>
        <w:t xml:space="preserve"> (</w:t>
      </w:r>
      <w:r w:rsidR="00A33B91" w:rsidRPr="00014D3D">
        <w:t>NIEDERAUE</w:t>
      </w:r>
      <w:r w:rsidR="00A33B91">
        <w:t>R,2016</w:t>
      </w:r>
      <w:r w:rsidR="00A33B91">
        <w:rPr>
          <w:rFonts w:ascii="Arial" w:eastAsia="Calibri" w:hAnsi="Arial" w:cs="Arial"/>
          <w:sz w:val="24"/>
          <w:szCs w:val="24"/>
        </w:rPr>
        <w:t>)</w:t>
      </w:r>
      <w:r w:rsidR="006D7764">
        <w:rPr>
          <w:rFonts w:ascii="Arial" w:eastAsia="Calibri" w:hAnsi="Arial" w:cs="Arial"/>
          <w:sz w:val="24"/>
          <w:szCs w:val="24"/>
        </w:rPr>
        <w:t>.</w:t>
      </w:r>
    </w:p>
    <w:p w14:paraId="2CFD59B1" w14:textId="77777777" w:rsidR="00D43125" w:rsidRDefault="00C61799" w:rsidP="001D1828">
      <w:pPr>
        <w:spacing w:line="360" w:lineRule="auto"/>
        <w:jc w:val="both"/>
        <w:rPr>
          <w:rFonts w:ascii="Arial" w:eastAsia="Calibri" w:hAnsi="Arial" w:cs="Arial"/>
          <w:sz w:val="24"/>
          <w:szCs w:val="24"/>
        </w:rPr>
      </w:pPr>
      <w:r>
        <w:rPr>
          <w:noProof/>
          <w:lang w:eastAsia="pt-BR"/>
        </w:rPr>
        <w:drawing>
          <wp:anchor distT="0" distB="0" distL="114300" distR="114300" simplePos="0" relativeHeight="251662848" behindDoc="1" locked="0" layoutInCell="1" allowOverlap="1" wp14:anchorId="2E3CE90D" wp14:editId="71C575D4">
            <wp:simplePos x="0" y="0"/>
            <wp:positionH relativeFrom="column">
              <wp:posOffset>-3810</wp:posOffset>
            </wp:positionH>
            <wp:positionV relativeFrom="paragraph">
              <wp:posOffset>655320</wp:posOffset>
            </wp:positionV>
            <wp:extent cx="5760085" cy="2704465"/>
            <wp:effectExtent l="0" t="0" r="0" b="0"/>
            <wp:wrapTight wrapText="bothSides">
              <wp:wrapPolygon edited="0">
                <wp:start x="0" y="0"/>
                <wp:lineTo x="0" y="21453"/>
                <wp:lineTo x="21502" y="21453"/>
                <wp:lineTo x="21502" y="0"/>
                <wp:lineTo x="0" y="0"/>
              </wp:wrapPolygon>
            </wp:wrapTight>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85" cy="2704465"/>
                    </a:xfrm>
                    <a:prstGeom prst="rect">
                      <a:avLst/>
                    </a:prstGeom>
                    <a:noFill/>
                    <a:ln>
                      <a:noFill/>
                    </a:ln>
                  </pic:spPr>
                </pic:pic>
              </a:graphicData>
            </a:graphic>
          </wp:anchor>
        </w:drawing>
      </w:r>
    </w:p>
    <w:p w14:paraId="0E66AF73" w14:textId="098403F2" w:rsidR="00216E8E" w:rsidRPr="001D1828" w:rsidRDefault="00245598" w:rsidP="001D1828">
      <w:pPr>
        <w:spacing w:line="360" w:lineRule="auto"/>
        <w:jc w:val="both"/>
        <w:rPr>
          <w:rFonts w:ascii="Arial" w:eastAsia="Calibri" w:hAnsi="Arial" w:cs="Arial"/>
          <w:sz w:val="24"/>
          <w:szCs w:val="24"/>
        </w:rPr>
      </w:pPr>
      <w:r>
        <w:rPr>
          <w:noProof/>
        </w:rPr>
        <mc:AlternateContent>
          <mc:Choice Requires="wps">
            <w:drawing>
              <wp:anchor distT="0" distB="0" distL="114300" distR="114300" simplePos="0" relativeHeight="251660288" behindDoc="1" locked="0" layoutInCell="1" allowOverlap="1" wp14:anchorId="3F464B9D" wp14:editId="2938F7B8">
                <wp:simplePos x="0" y="0"/>
                <wp:positionH relativeFrom="margin">
                  <wp:posOffset>-154940</wp:posOffset>
                </wp:positionH>
                <wp:positionV relativeFrom="paragraph">
                  <wp:posOffset>3282315</wp:posOffset>
                </wp:positionV>
                <wp:extent cx="5715000" cy="333375"/>
                <wp:effectExtent l="0" t="0" r="0" b="0"/>
                <wp:wrapTight wrapText="bothSides">
                  <wp:wrapPolygon edited="0">
                    <wp:start x="0" y="0"/>
                    <wp:lineTo x="0" y="20983"/>
                    <wp:lineTo x="21528" y="20983"/>
                    <wp:lineTo x="21528" y="0"/>
                    <wp:lineTo x="0" y="0"/>
                  </wp:wrapPolygon>
                </wp:wrapTight>
                <wp:docPr id="30" name="Caixa de Texto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15000" cy="333375"/>
                        </a:xfrm>
                        <a:prstGeom prst="rect">
                          <a:avLst/>
                        </a:prstGeom>
                        <a:solidFill>
                          <a:prstClr val="white"/>
                        </a:solidFill>
                        <a:ln>
                          <a:noFill/>
                        </a:ln>
                      </wps:spPr>
                      <wps:txbx>
                        <w:txbxContent>
                          <w:p w14:paraId="37FB0F2F" w14:textId="77777777" w:rsidR="008C092C" w:rsidRDefault="008C092C" w:rsidP="00154C33">
                            <w:pPr>
                              <w:pStyle w:val="Legenda"/>
                            </w:pPr>
                            <w:r>
                              <w:t>Fonte: Autor</w:t>
                            </w:r>
                          </w:p>
                          <w:p w14:paraId="35823D3D" w14:textId="77777777" w:rsidR="008C092C" w:rsidRPr="00216E8E" w:rsidRDefault="008C092C" w:rsidP="00216E8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F464B9D" id="Caixa de Texto 30" o:spid="_x0000_s1044" type="#_x0000_t202" style="position:absolute;left:0;text-align:left;margin-left:-12.2pt;margin-top:258.45pt;width:450pt;height:26.2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" stroked="f">
                <v:textbox inset="0,0,0,0">
                  <w:txbxContent>
                    <w:p w14:paraId="37FB0F2F" w14:textId="77777777" w:rsidR="008C092C" w:rsidRDefault="008C092C" w:rsidP="00154C33">
                      <w:pPr>
                        <w:pStyle w:val="Legenda"/>
                      </w:pPr>
                      <w:r>
                        <w:t>Fonte: Autor</w:t>
                      </w:r>
                    </w:p>
                    <w:p w14:paraId="35823D3D" w14:textId="77777777" w:rsidR="008C092C" w:rsidRPr="00216E8E" w:rsidRDefault="008C092C" w:rsidP="00216E8E"/>
                  </w:txbxContent>
                </v:textbox>
                <w10:wrap type="tight" anchorx="margin"/>
              </v:shape>
            </w:pict>
          </mc:Fallback>
        </mc:AlternateContent>
      </w:r>
      <w:r>
        <w:rPr>
          <w:noProof/>
        </w:rPr>
        <mc:AlternateContent>
          <mc:Choice Requires="wps">
            <w:drawing>
              <wp:anchor distT="0" distB="0" distL="114300" distR="114300" simplePos="0" relativeHeight="251673600" behindDoc="0" locked="0" layoutInCell="1" allowOverlap="1" wp14:anchorId="06CF9AC8" wp14:editId="6AECDDC5">
                <wp:simplePos x="0" y="0"/>
                <wp:positionH relativeFrom="column">
                  <wp:posOffset>45085</wp:posOffset>
                </wp:positionH>
                <wp:positionV relativeFrom="paragraph">
                  <wp:posOffset>-70485</wp:posOffset>
                </wp:positionV>
                <wp:extent cx="5715000" cy="457200"/>
                <wp:effectExtent l="1270" t="0" r="0" b="2540"/>
                <wp:wrapTight wrapText="bothSides">
                  <wp:wrapPolygon edited="0">
                    <wp:start x="-36" y="0"/>
                    <wp:lineTo x="-36" y="21150"/>
                    <wp:lineTo x="21600" y="21150"/>
                    <wp:lineTo x="21600" y="0"/>
                    <wp:lineTo x="-36" y="0"/>
                  </wp:wrapPolygon>
                </wp:wrapTight>
                <wp:docPr id="3"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E1486" w14:textId="36E428C4" w:rsidR="008C092C" w:rsidRPr="00E07538" w:rsidRDefault="008C092C" w:rsidP="00154C33">
                            <w:pPr>
                              <w:pStyle w:val="Legenda"/>
                              <w:rPr>
                                <w:noProof/>
                              </w:rPr>
                            </w:pPr>
                            <w:bookmarkStart w:id="81" w:name="_Toc89413742"/>
                            <w:r>
                              <w:t xml:space="preserve">Figura </w:t>
                            </w:r>
                            <w:r w:rsidR="00955126">
                              <w:fldChar w:fldCharType="begin"/>
                            </w:r>
                            <w:r w:rsidR="00955126">
                              <w:instrText xml:space="preserve"> SEQ Figura \* ARABIC </w:instrText>
                            </w:r>
                            <w:r w:rsidR="00955126">
                              <w:fldChar w:fldCharType="separate"/>
                            </w:r>
                            <w:r w:rsidR="00456ECC">
                              <w:rPr>
                                <w:noProof/>
                              </w:rPr>
                              <w:t>11</w:t>
                            </w:r>
                            <w:r w:rsidR="00955126">
                              <w:rPr>
                                <w:noProof/>
                              </w:rPr>
                              <w:fldChar w:fldCharType="end"/>
                            </w:r>
                            <w:r>
                              <w:t xml:space="preserve"> - </w:t>
                            </w:r>
                            <w:r w:rsidRPr="0034345A">
                              <w:t>Consulta de disciplinas do aluno no BD</w:t>
                            </w:r>
                            <w:bookmarkEnd w:id="81"/>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CF9AC8" id="Text Box 39" o:spid="_x0000_s1045" type="#_x0000_t202" style="position:absolute;left:0;text-align:left;margin-left:3.55pt;margin-top:-5.55pt;width:450pt;height:3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" stroked="f">
                <v:textbox inset="0,0,0,0">
                  <w:txbxContent>
                    <w:p w14:paraId="63BE1486" w14:textId="36E428C4" w:rsidR="008C092C" w:rsidRPr="00E07538" w:rsidRDefault="008C092C" w:rsidP="00154C33">
                      <w:pPr>
                        <w:pStyle w:val="Legenda"/>
                        <w:rPr>
                          <w:noProof/>
                        </w:rPr>
                      </w:pPr>
                      <w:bookmarkStart w:id="82" w:name="_Toc89413742"/>
                      <w:r>
                        <w:t xml:space="preserve">Figura </w:t>
                      </w:r>
                      <w:r w:rsidR="00955126">
                        <w:fldChar w:fldCharType="begin"/>
                      </w:r>
                      <w:r w:rsidR="00955126">
                        <w:instrText xml:space="preserve"> SEQ Figura \* ARABIC </w:instrText>
                      </w:r>
                      <w:r w:rsidR="00955126">
                        <w:fldChar w:fldCharType="separate"/>
                      </w:r>
                      <w:r w:rsidR="00456ECC">
                        <w:rPr>
                          <w:noProof/>
                        </w:rPr>
                        <w:t>11</w:t>
                      </w:r>
                      <w:r w:rsidR="00955126">
                        <w:rPr>
                          <w:noProof/>
                        </w:rPr>
                        <w:fldChar w:fldCharType="end"/>
                      </w:r>
                      <w:r>
                        <w:t xml:space="preserve"> - </w:t>
                      </w:r>
                      <w:r w:rsidRPr="0034345A">
                        <w:t>Consulta de disciplinas do aluno no BD</w:t>
                      </w:r>
                      <w:bookmarkEnd w:id="82"/>
                    </w:p>
                  </w:txbxContent>
                </v:textbox>
                <w10:wrap type="tight"/>
              </v:shape>
            </w:pict>
          </mc:Fallback>
        </mc:AlternateContent>
      </w:r>
      <w:r w:rsidR="00D43125" w:rsidRPr="00D43125">
        <w:t xml:space="preserve"> </w:t>
      </w:r>
    </w:p>
    <w:p w14:paraId="14658195" w14:textId="77777777" w:rsidR="00D43125" w:rsidRDefault="00D43125" w:rsidP="00154C33">
      <w:pPr>
        <w:pStyle w:val="Legenda"/>
      </w:pPr>
    </w:p>
    <w:p w14:paraId="1528EA74" w14:textId="77777777" w:rsidR="00D43125" w:rsidRDefault="00D43125" w:rsidP="00154C33">
      <w:pPr>
        <w:pStyle w:val="Legenda"/>
      </w:pPr>
    </w:p>
    <w:p w14:paraId="5DB715E4" w14:textId="77777777" w:rsidR="00A51800" w:rsidRDefault="00A51800" w:rsidP="00154C33">
      <w:pPr>
        <w:pStyle w:val="Legenda"/>
      </w:pPr>
    </w:p>
    <w:p w14:paraId="53CFBD0B" w14:textId="77777777" w:rsidR="00A51800" w:rsidRDefault="00A51800" w:rsidP="00154C33">
      <w:pPr>
        <w:pStyle w:val="Legenda"/>
      </w:pPr>
    </w:p>
    <w:p w14:paraId="63943A71" w14:textId="77777777" w:rsidR="00A51800" w:rsidRDefault="00A51800" w:rsidP="00154C33">
      <w:pPr>
        <w:pStyle w:val="Legenda"/>
      </w:pPr>
    </w:p>
    <w:p w14:paraId="4892ED06" w14:textId="77777777" w:rsidR="00A51800" w:rsidRDefault="00A51800" w:rsidP="00A51800"/>
    <w:p w14:paraId="479BCF34" w14:textId="77777777" w:rsidR="00A51800" w:rsidRDefault="00A51800" w:rsidP="00A51800"/>
    <w:p w14:paraId="3F68D76E" w14:textId="77777777" w:rsidR="00A51800" w:rsidRDefault="00A51800" w:rsidP="00A51800"/>
    <w:p w14:paraId="341D7320" w14:textId="77777777" w:rsidR="00A51800" w:rsidRDefault="00A51800" w:rsidP="00154C33">
      <w:pPr>
        <w:pStyle w:val="Legenda"/>
      </w:pPr>
    </w:p>
    <w:p w14:paraId="68D65622" w14:textId="77777777" w:rsidR="00A51800" w:rsidRPr="00A51800" w:rsidRDefault="00A51800" w:rsidP="00A51800"/>
    <w:p w14:paraId="01B34972" w14:textId="6223407D" w:rsidR="00614CC0" w:rsidRDefault="00614CC0" w:rsidP="00154C33">
      <w:pPr>
        <w:pStyle w:val="Legenda"/>
      </w:pPr>
      <w:bookmarkStart w:id="83" w:name="_Toc89413743"/>
      <w:r>
        <w:t xml:space="preserve">Figura </w:t>
      </w:r>
      <w:r w:rsidR="00955126">
        <w:fldChar w:fldCharType="begin"/>
      </w:r>
      <w:r w:rsidR="00955126">
        <w:instrText xml:space="preserve"> SEQ Figura \* ARABIC </w:instrText>
      </w:r>
      <w:r w:rsidR="00955126">
        <w:fldChar w:fldCharType="separate"/>
      </w:r>
      <w:r w:rsidR="00456ECC">
        <w:rPr>
          <w:noProof/>
        </w:rPr>
        <w:t>12</w:t>
      </w:r>
      <w:r w:rsidR="00955126">
        <w:rPr>
          <w:noProof/>
        </w:rPr>
        <w:fldChar w:fldCharType="end"/>
      </w:r>
      <w:r>
        <w:t xml:space="preserve"> </w:t>
      </w:r>
      <w:r w:rsidRPr="00160609">
        <w:rPr>
          <w:noProof/>
        </w:rPr>
        <w:t>- Listar as disciplinas do aluno no Combo box</w:t>
      </w:r>
      <w:bookmarkEnd w:id="83"/>
    </w:p>
    <w:p w14:paraId="56154DE4" w14:textId="77777777" w:rsidR="00111B20" w:rsidRDefault="00A51800" w:rsidP="00111B20">
      <w:pPr>
        <w:keepNext/>
        <w:spacing w:line="360" w:lineRule="auto"/>
        <w:jc w:val="both"/>
        <w:rPr>
          <w:rFonts w:ascii="Arial" w:hAnsi="Arial" w:cs="Arial"/>
          <w:noProof/>
          <w:sz w:val="24"/>
          <w:szCs w:val="24"/>
          <w:lang w:eastAsia="pt-BR"/>
        </w:rPr>
      </w:pPr>
      <w:r>
        <w:rPr>
          <w:noProof/>
          <w:lang w:eastAsia="pt-BR"/>
        </w:rPr>
        <w:drawing>
          <wp:anchor distT="0" distB="0" distL="114300" distR="114300" simplePos="0" relativeHeight="251665920" behindDoc="1" locked="0" layoutInCell="1" allowOverlap="1" wp14:anchorId="6571AED7" wp14:editId="554D532F">
            <wp:simplePos x="0" y="0"/>
            <wp:positionH relativeFrom="column">
              <wp:posOffset>-3810</wp:posOffset>
            </wp:positionH>
            <wp:positionV relativeFrom="paragraph">
              <wp:posOffset>177165</wp:posOffset>
            </wp:positionV>
            <wp:extent cx="5760085" cy="2717800"/>
            <wp:effectExtent l="0" t="0" r="0" b="0"/>
            <wp:wrapTight wrapText="bothSides">
              <wp:wrapPolygon edited="0">
                <wp:start x="0" y="0"/>
                <wp:lineTo x="0" y="21499"/>
                <wp:lineTo x="21502" y="21499"/>
                <wp:lineTo x="21502" y="0"/>
                <wp:lineTo x="0" y="0"/>
              </wp:wrapPolygon>
            </wp:wrapTight>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085" cy="2717800"/>
                    </a:xfrm>
                    <a:prstGeom prst="rect">
                      <a:avLst/>
                    </a:prstGeom>
                    <a:noFill/>
                    <a:ln>
                      <a:noFill/>
                    </a:ln>
                  </pic:spPr>
                </pic:pic>
              </a:graphicData>
            </a:graphic>
          </wp:anchor>
        </w:drawing>
      </w:r>
    </w:p>
    <w:p w14:paraId="0A59F582" w14:textId="77777777" w:rsidR="00A51800" w:rsidRDefault="00A51800" w:rsidP="00111B20">
      <w:pPr>
        <w:keepNext/>
        <w:spacing w:line="360" w:lineRule="auto"/>
        <w:jc w:val="both"/>
      </w:pPr>
    </w:p>
    <w:p w14:paraId="382C1FE5" w14:textId="77777777" w:rsidR="003C0640" w:rsidRDefault="00111B20" w:rsidP="00154C33">
      <w:pPr>
        <w:pStyle w:val="Legenda"/>
      </w:pPr>
      <w:r>
        <w:t>Fonte: Autor</w:t>
      </w:r>
    </w:p>
    <w:p w14:paraId="0FD0595A" w14:textId="77777777" w:rsidR="001E1E43" w:rsidRPr="001E1E43" w:rsidRDefault="001E1E43" w:rsidP="001E1E43"/>
    <w:p w14:paraId="47009E46" w14:textId="77777777" w:rsidR="003C0640" w:rsidRDefault="003C0640" w:rsidP="002151D5">
      <w:pPr>
        <w:spacing w:line="360" w:lineRule="auto"/>
        <w:ind w:firstLine="709"/>
        <w:jc w:val="both"/>
        <w:rPr>
          <w:rFonts w:ascii="Arial" w:eastAsia="Calibri" w:hAnsi="Arial" w:cs="Arial"/>
          <w:sz w:val="24"/>
          <w:szCs w:val="24"/>
        </w:rPr>
      </w:pPr>
      <w:r w:rsidRPr="003C0640">
        <w:rPr>
          <w:rFonts w:ascii="Arial" w:eastAsia="Calibri" w:hAnsi="Arial" w:cs="Arial"/>
          <w:sz w:val="24"/>
          <w:szCs w:val="24"/>
        </w:rPr>
        <w:t xml:space="preserve">O código a seguir foi desenvolvido em Javascript. As linhas de código consistem em coletar todas as linhas que o aluno está inserindo para desenvolver uma página Web e no editor ao lado em tempo real </w:t>
      </w:r>
      <w:r w:rsidR="00BB18C4">
        <w:rPr>
          <w:rFonts w:ascii="Arial" w:eastAsia="Calibri" w:hAnsi="Arial" w:cs="Arial"/>
          <w:sz w:val="24"/>
          <w:szCs w:val="24"/>
        </w:rPr>
        <w:t>aparecerá</w:t>
      </w:r>
      <w:r w:rsidRPr="003C0640">
        <w:rPr>
          <w:rFonts w:ascii="Arial" w:eastAsia="Calibri" w:hAnsi="Arial" w:cs="Arial"/>
          <w:sz w:val="24"/>
          <w:szCs w:val="24"/>
        </w:rPr>
        <w:t xml:space="preserve"> tudo que o aluno está fazendo, com isso será possível o usuário ir alterando e verificando o resultado.</w:t>
      </w:r>
      <w:r w:rsidR="0011304C">
        <w:rPr>
          <w:rFonts w:ascii="Arial" w:eastAsia="Calibri" w:hAnsi="Arial" w:cs="Arial"/>
          <w:sz w:val="24"/>
          <w:szCs w:val="24"/>
        </w:rPr>
        <w:t xml:space="preserve"> A figura </w:t>
      </w:r>
      <w:r w:rsidR="00A22714">
        <w:rPr>
          <w:rFonts w:ascii="Arial" w:eastAsia="Calibri" w:hAnsi="Arial" w:cs="Arial"/>
          <w:sz w:val="24"/>
          <w:szCs w:val="24"/>
        </w:rPr>
        <w:t>14</w:t>
      </w:r>
      <w:r w:rsidR="0011304C">
        <w:rPr>
          <w:rFonts w:ascii="Arial" w:eastAsia="Calibri" w:hAnsi="Arial" w:cs="Arial"/>
          <w:sz w:val="24"/>
          <w:szCs w:val="24"/>
        </w:rPr>
        <w:t xml:space="preserve"> apresenta o trecho de código responsável pelo editor html.</w:t>
      </w:r>
    </w:p>
    <w:p w14:paraId="7DC4AF54" w14:textId="79D036FE" w:rsidR="00614CC0" w:rsidRDefault="00614CC0" w:rsidP="00154C33">
      <w:pPr>
        <w:pStyle w:val="Legenda"/>
      </w:pPr>
      <w:bookmarkStart w:id="84" w:name="_Toc89413744"/>
      <w:r>
        <w:lastRenderedPageBreak/>
        <w:t xml:space="preserve">Figura </w:t>
      </w:r>
      <w:r w:rsidR="00955126">
        <w:fldChar w:fldCharType="begin"/>
      </w:r>
      <w:r w:rsidR="00955126">
        <w:instrText xml:space="preserve"> SEQ Figura \* ARABIC </w:instrText>
      </w:r>
      <w:r w:rsidR="00955126">
        <w:fldChar w:fldCharType="separate"/>
      </w:r>
      <w:r w:rsidR="00456ECC">
        <w:rPr>
          <w:noProof/>
        </w:rPr>
        <w:t>13</w:t>
      </w:r>
      <w:r w:rsidR="00955126">
        <w:rPr>
          <w:noProof/>
        </w:rPr>
        <w:fldChar w:fldCharType="end"/>
      </w:r>
      <w:r>
        <w:t xml:space="preserve"> </w:t>
      </w:r>
      <w:r w:rsidRPr="00F272C1">
        <w:t>- código responsável pelo editor de texto html online</w:t>
      </w:r>
      <w:bookmarkEnd w:id="84"/>
    </w:p>
    <w:p w14:paraId="7D8729CA" w14:textId="77777777" w:rsidR="00BF577F" w:rsidRDefault="003C0640" w:rsidP="00BF577F">
      <w:pPr>
        <w:keepNext/>
        <w:spacing w:line="360" w:lineRule="auto"/>
        <w:jc w:val="center"/>
      </w:pPr>
      <w:r w:rsidRPr="003C0640">
        <w:rPr>
          <w:rFonts w:ascii="Arial" w:hAnsi="Arial" w:cs="Arial"/>
          <w:noProof/>
          <w:sz w:val="24"/>
          <w:szCs w:val="24"/>
          <w:lang w:eastAsia="pt-BR"/>
        </w:rPr>
        <w:drawing>
          <wp:inline distT="0" distB="0" distL="0" distR="0" wp14:anchorId="127D0D31" wp14:editId="626FBF7B">
            <wp:extent cx="3981450" cy="2238375"/>
            <wp:effectExtent l="0" t="0" r="0" b="9525"/>
            <wp:docPr id="1129435100" name="Imagem 1129435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81450" cy="2238375"/>
                    </a:xfrm>
                    <a:prstGeom prst="rect">
                      <a:avLst/>
                    </a:prstGeom>
                  </pic:spPr>
                </pic:pic>
              </a:graphicData>
            </a:graphic>
          </wp:inline>
        </w:drawing>
      </w:r>
    </w:p>
    <w:p w14:paraId="455B2963" w14:textId="77777777" w:rsidR="00111B20" w:rsidRDefault="00BF577F" w:rsidP="00154C33">
      <w:pPr>
        <w:pStyle w:val="Legenda"/>
      </w:pPr>
      <w:r>
        <w:t>Fonte: Autor</w:t>
      </w:r>
    </w:p>
    <w:p w14:paraId="554F904F" w14:textId="77777777" w:rsidR="00F3640E" w:rsidRDefault="00F3640E" w:rsidP="005940B9">
      <w:pPr>
        <w:rPr>
          <w:rFonts w:ascii="Arial" w:hAnsi="Arial" w:cs="Arial"/>
          <w:sz w:val="24"/>
          <w:szCs w:val="24"/>
        </w:rPr>
      </w:pPr>
    </w:p>
    <w:p w14:paraId="3A2F7AA3" w14:textId="77777777" w:rsidR="00941B14" w:rsidRDefault="00941B14" w:rsidP="00E93433">
      <w:pPr>
        <w:pStyle w:val="Ttulo1"/>
      </w:pPr>
      <w:bookmarkStart w:id="85" w:name="_Toc89413847"/>
    </w:p>
    <w:p w14:paraId="400CBBD2" w14:textId="77777777" w:rsidR="00941B14" w:rsidRDefault="00941B14" w:rsidP="00E93433">
      <w:pPr>
        <w:pStyle w:val="Ttulo1"/>
      </w:pPr>
    </w:p>
    <w:p w14:paraId="451D2CE0" w14:textId="77777777" w:rsidR="00941B14" w:rsidRDefault="00941B14" w:rsidP="00E93433">
      <w:pPr>
        <w:pStyle w:val="Ttulo1"/>
      </w:pPr>
    </w:p>
    <w:p w14:paraId="6D6A4A43" w14:textId="4230C25D" w:rsidR="00706319" w:rsidRDefault="00706319" w:rsidP="00E93433">
      <w:pPr>
        <w:pStyle w:val="Ttulo1"/>
      </w:pPr>
    </w:p>
    <w:p w14:paraId="639D3C94" w14:textId="2229EEF5" w:rsidR="00706319" w:rsidRDefault="00706319" w:rsidP="00706319"/>
    <w:p w14:paraId="3DC0E3C7" w14:textId="2BEF1AAB" w:rsidR="00706319" w:rsidRDefault="00706319" w:rsidP="00706319"/>
    <w:p w14:paraId="0EDECFA4" w14:textId="14D07EED" w:rsidR="00706319" w:rsidRDefault="00706319" w:rsidP="00706319"/>
    <w:p w14:paraId="1DA2145B" w14:textId="6DF39AC2" w:rsidR="00706319" w:rsidRDefault="00706319" w:rsidP="00706319"/>
    <w:p w14:paraId="3584EB0E" w14:textId="473A4530" w:rsidR="00706319" w:rsidRDefault="00706319" w:rsidP="00706319"/>
    <w:p w14:paraId="217D18C2" w14:textId="572B878B" w:rsidR="00706319" w:rsidRDefault="00706319" w:rsidP="00706319"/>
    <w:p w14:paraId="3BFBBAC2" w14:textId="43388775" w:rsidR="00706319" w:rsidRDefault="00706319" w:rsidP="00706319"/>
    <w:p w14:paraId="6AB16B51" w14:textId="336EFE22" w:rsidR="00706319" w:rsidRDefault="00706319" w:rsidP="00706319"/>
    <w:p w14:paraId="441833EB" w14:textId="6F8CA8D7" w:rsidR="00706319" w:rsidRDefault="00706319" w:rsidP="00706319"/>
    <w:p w14:paraId="02364495" w14:textId="77777777" w:rsidR="00706319" w:rsidRPr="00706319" w:rsidRDefault="00706319" w:rsidP="00706319"/>
    <w:p w14:paraId="5454543E" w14:textId="76F1C0FF" w:rsidR="00706319" w:rsidRDefault="00706319" w:rsidP="00E93433">
      <w:pPr>
        <w:pStyle w:val="Ttulo1"/>
      </w:pPr>
    </w:p>
    <w:p w14:paraId="3385F1AC" w14:textId="77777777" w:rsidR="00706319" w:rsidRPr="00706319" w:rsidRDefault="00706319" w:rsidP="00706319"/>
    <w:p w14:paraId="685FFC44" w14:textId="224F3942" w:rsidR="00D01365" w:rsidRPr="00660DFC" w:rsidRDefault="00216A24" w:rsidP="00E93433">
      <w:pPr>
        <w:pStyle w:val="Ttulo1"/>
      </w:pPr>
      <w:r w:rsidRPr="00660DFC">
        <w:lastRenderedPageBreak/>
        <w:t>6</w:t>
      </w:r>
      <w:r w:rsidR="00D01365" w:rsidRPr="00660DFC">
        <w:t xml:space="preserve"> CONSIDERAÇÕES FINAIS</w:t>
      </w:r>
      <w:bookmarkEnd w:id="85"/>
    </w:p>
    <w:p w14:paraId="455DA72D" w14:textId="77777777" w:rsidR="00D01365" w:rsidRPr="00D01365" w:rsidRDefault="00D01365" w:rsidP="00D01365">
      <w:pPr>
        <w:rPr>
          <w:rFonts w:ascii="Arial" w:hAnsi="Arial" w:cs="Arial"/>
          <w:sz w:val="24"/>
          <w:szCs w:val="24"/>
        </w:rPr>
      </w:pPr>
      <w:r w:rsidRPr="00D01365">
        <w:rPr>
          <w:rFonts w:ascii="Arial" w:eastAsia="Calibri" w:hAnsi="Arial" w:cs="Arial"/>
          <w:sz w:val="24"/>
          <w:szCs w:val="24"/>
        </w:rPr>
        <w:t xml:space="preserve"> </w:t>
      </w:r>
    </w:p>
    <w:p w14:paraId="34E34775" w14:textId="77777777" w:rsidR="00D01365" w:rsidRDefault="00D01365" w:rsidP="00D01365">
      <w:pPr>
        <w:spacing w:line="360" w:lineRule="auto"/>
        <w:ind w:firstLine="709"/>
        <w:jc w:val="both"/>
        <w:rPr>
          <w:rFonts w:ascii="Arial" w:eastAsia="Arial" w:hAnsi="Arial" w:cs="Arial"/>
          <w:color w:val="222222"/>
          <w:sz w:val="24"/>
          <w:szCs w:val="24"/>
        </w:rPr>
      </w:pPr>
      <w:bookmarkStart w:id="86" w:name="_Hlk88851825"/>
      <w:r w:rsidRPr="00D01365">
        <w:rPr>
          <w:rFonts w:ascii="Arial" w:eastAsia="Arial" w:hAnsi="Arial" w:cs="Arial"/>
          <w:color w:val="222222"/>
          <w:sz w:val="24"/>
          <w:szCs w:val="24"/>
        </w:rPr>
        <w:t>O intuito deste projeto sempre foi facilitar a vida acadêmica do aluno e fornece uma plataforma para que o professor pudesse desempenhar seu trabalho de uma maneira mais prática e ágil. Este trabalho foi feito com objetivo acadêmico por tanto sem fins lucrativos, tudo que está disponibilizado tanto o aluno quanto o professor podem utilizar de maneira gratuita.</w:t>
      </w:r>
    </w:p>
    <w:p w14:paraId="0E3932BE" w14:textId="77777777" w:rsidR="009A66C1" w:rsidRDefault="009A66C1" w:rsidP="00D01365">
      <w:pPr>
        <w:spacing w:line="360" w:lineRule="auto"/>
        <w:ind w:firstLine="709"/>
        <w:jc w:val="both"/>
        <w:rPr>
          <w:rFonts w:ascii="Arial" w:eastAsia="Arial" w:hAnsi="Arial" w:cs="Arial"/>
          <w:color w:val="222222"/>
          <w:sz w:val="24"/>
          <w:szCs w:val="24"/>
        </w:rPr>
      </w:pPr>
      <w:r>
        <w:rPr>
          <w:rFonts w:ascii="Arial" w:eastAsia="Arial" w:hAnsi="Arial" w:cs="Arial"/>
          <w:color w:val="222222"/>
          <w:sz w:val="24"/>
          <w:szCs w:val="24"/>
        </w:rPr>
        <w:t xml:space="preserve">Durante </w:t>
      </w:r>
      <w:r w:rsidR="005C4F25">
        <w:rPr>
          <w:rFonts w:ascii="Arial" w:eastAsia="Arial" w:hAnsi="Arial" w:cs="Arial"/>
          <w:color w:val="222222"/>
          <w:sz w:val="24"/>
          <w:szCs w:val="24"/>
        </w:rPr>
        <w:t>nosso</w:t>
      </w:r>
      <w:r>
        <w:rPr>
          <w:rFonts w:ascii="Arial" w:eastAsia="Arial" w:hAnsi="Arial" w:cs="Arial"/>
          <w:color w:val="222222"/>
          <w:sz w:val="24"/>
          <w:szCs w:val="24"/>
        </w:rPr>
        <w:t xml:space="preserve"> aprendizado sobre programação web </w:t>
      </w:r>
      <w:r w:rsidR="005C4F25">
        <w:rPr>
          <w:rFonts w:ascii="Arial" w:eastAsia="Arial" w:hAnsi="Arial" w:cs="Arial"/>
          <w:color w:val="222222"/>
          <w:sz w:val="24"/>
          <w:szCs w:val="24"/>
        </w:rPr>
        <w:t>sentimos</w:t>
      </w:r>
      <w:r>
        <w:rPr>
          <w:rFonts w:ascii="Arial" w:eastAsia="Arial" w:hAnsi="Arial" w:cs="Arial"/>
          <w:color w:val="222222"/>
          <w:sz w:val="24"/>
          <w:szCs w:val="24"/>
        </w:rPr>
        <w:t xml:space="preserve"> muita falta de um website </w:t>
      </w:r>
      <w:r w:rsidR="008933A8">
        <w:rPr>
          <w:rFonts w:ascii="Arial" w:eastAsia="Arial" w:hAnsi="Arial" w:cs="Arial"/>
          <w:color w:val="222222"/>
          <w:sz w:val="24"/>
          <w:szCs w:val="24"/>
        </w:rPr>
        <w:t xml:space="preserve">que </w:t>
      </w:r>
      <w:r w:rsidR="005C4F25">
        <w:rPr>
          <w:rFonts w:ascii="Arial" w:eastAsia="Arial" w:hAnsi="Arial" w:cs="Arial"/>
          <w:color w:val="222222"/>
          <w:sz w:val="24"/>
          <w:szCs w:val="24"/>
        </w:rPr>
        <w:t>nos</w:t>
      </w:r>
      <w:r w:rsidR="008933A8">
        <w:rPr>
          <w:rFonts w:ascii="Arial" w:eastAsia="Arial" w:hAnsi="Arial" w:cs="Arial"/>
          <w:color w:val="222222"/>
          <w:sz w:val="24"/>
          <w:szCs w:val="24"/>
        </w:rPr>
        <w:t xml:space="preserve"> desse a possibilidade de</w:t>
      </w:r>
      <w:r>
        <w:rPr>
          <w:rFonts w:ascii="Arial" w:eastAsia="Arial" w:hAnsi="Arial" w:cs="Arial"/>
          <w:color w:val="222222"/>
          <w:sz w:val="24"/>
          <w:szCs w:val="24"/>
        </w:rPr>
        <w:t xml:space="preserve"> realizar atividades</w:t>
      </w:r>
      <w:r w:rsidR="008933A8">
        <w:rPr>
          <w:rFonts w:ascii="Arial" w:eastAsia="Arial" w:hAnsi="Arial" w:cs="Arial"/>
          <w:color w:val="222222"/>
          <w:sz w:val="24"/>
          <w:szCs w:val="24"/>
        </w:rPr>
        <w:t>,</w:t>
      </w:r>
      <w:r>
        <w:rPr>
          <w:rFonts w:ascii="Arial" w:eastAsia="Arial" w:hAnsi="Arial" w:cs="Arial"/>
          <w:color w:val="222222"/>
          <w:sz w:val="24"/>
          <w:szCs w:val="24"/>
        </w:rPr>
        <w:t xml:space="preserve"> onde poderia aprender sobre HTML e CSS</w:t>
      </w:r>
      <w:r w:rsidR="00D770BC">
        <w:rPr>
          <w:rFonts w:ascii="Arial" w:eastAsia="Arial" w:hAnsi="Arial" w:cs="Arial"/>
          <w:color w:val="222222"/>
          <w:sz w:val="24"/>
          <w:szCs w:val="24"/>
        </w:rPr>
        <w:t>, c</w:t>
      </w:r>
      <w:r>
        <w:rPr>
          <w:rFonts w:ascii="Arial" w:eastAsia="Arial" w:hAnsi="Arial" w:cs="Arial"/>
          <w:color w:val="222222"/>
          <w:sz w:val="24"/>
          <w:szCs w:val="24"/>
        </w:rPr>
        <w:t xml:space="preserve">om o gabarito completo da atividade </w:t>
      </w:r>
      <w:r w:rsidR="008933A8">
        <w:rPr>
          <w:rFonts w:ascii="Arial" w:eastAsia="Arial" w:hAnsi="Arial" w:cs="Arial"/>
          <w:color w:val="222222"/>
          <w:sz w:val="24"/>
          <w:szCs w:val="24"/>
        </w:rPr>
        <w:t>proposta</w:t>
      </w:r>
      <w:r>
        <w:rPr>
          <w:rFonts w:ascii="Arial" w:eastAsia="Arial" w:hAnsi="Arial" w:cs="Arial"/>
          <w:color w:val="222222"/>
          <w:sz w:val="24"/>
          <w:szCs w:val="24"/>
        </w:rPr>
        <w:t>.</w:t>
      </w:r>
      <w:r w:rsidR="00D770BC">
        <w:rPr>
          <w:rFonts w:ascii="Arial" w:eastAsia="Arial" w:hAnsi="Arial" w:cs="Arial"/>
          <w:color w:val="222222"/>
          <w:sz w:val="24"/>
          <w:szCs w:val="24"/>
        </w:rPr>
        <w:t xml:space="preserve"> </w:t>
      </w:r>
      <w:r>
        <w:rPr>
          <w:rFonts w:ascii="Arial" w:eastAsia="Arial" w:hAnsi="Arial" w:cs="Arial"/>
          <w:color w:val="222222"/>
          <w:sz w:val="24"/>
          <w:szCs w:val="24"/>
        </w:rPr>
        <w:t xml:space="preserve">Sites que </w:t>
      </w:r>
      <w:r w:rsidR="005C4F25">
        <w:rPr>
          <w:rFonts w:ascii="Arial" w:eastAsia="Arial" w:hAnsi="Arial" w:cs="Arial"/>
          <w:color w:val="222222"/>
          <w:sz w:val="24"/>
          <w:szCs w:val="24"/>
        </w:rPr>
        <w:t>nos</w:t>
      </w:r>
      <w:r>
        <w:rPr>
          <w:rFonts w:ascii="Arial" w:eastAsia="Arial" w:hAnsi="Arial" w:cs="Arial"/>
          <w:color w:val="222222"/>
          <w:sz w:val="24"/>
          <w:szCs w:val="24"/>
        </w:rPr>
        <w:t xml:space="preserve"> desafiassem a aprender enquanto realizava a tarefa </w:t>
      </w:r>
      <w:r w:rsidR="008933A8">
        <w:rPr>
          <w:rFonts w:ascii="Arial" w:eastAsia="Arial" w:hAnsi="Arial" w:cs="Arial"/>
          <w:color w:val="222222"/>
          <w:sz w:val="24"/>
          <w:szCs w:val="24"/>
        </w:rPr>
        <w:t>praticar</w:t>
      </w:r>
      <w:r>
        <w:rPr>
          <w:rFonts w:ascii="Arial" w:eastAsia="Arial" w:hAnsi="Arial" w:cs="Arial"/>
          <w:color w:val="222222"/>
          <w:sz w:val="24"/>
          <w:szCs w:val="24"/>
        </w:rPr>
        <w:t xml:space="preserve"> e não somente perguntas e respostas sobre determinado tema da programação.</w:t>
      </w:r>
    </w:p>
    <w:p w14:paraId="435C5154" w14:textId="77777777" w:rsidR="00136055" w:rsidRDefault="009A66C1" w:rsidP="00D01365">
      <w:pPr>
        <w:spacing w:line="360" w:lineRule="auto"/>
        <w:ind w:firstLine="709"/>
        <w:jc w:val="both"/>
        <w:rPr>
          <w:rFonts w:ascii="Arial" w:eastAsia="Arial" w:hAnsi="Arial" w:cs="Arial"/>
          <w:color w:val="222222"/>
          <w:sz w:val="24"/>
          <w:szCs w:val="24"/>
        </w:rPr>
      </w:pPr>
      <w:r>
        <w:rPr>
          <w:rFonts w:ascii="Arial" w:eastAsia="Arial" w:hAnsi="Arial" w:cs="Arial"/>
          <w:color w:val="222222"/>
          <w:sz w:val="24"/>
          <w:szCs w:val="24"/>
        </w:rPr>
        <w:t>Era desgastante ler vários livros e não ter uma plataforma</w:t>
      </w:r>
      <w:r w:rsidR="008933A8">
        <w:rPr>
          <w:rFonts w:ascii="Arial" w:eastAsia="Arial" w:hAnsi="Arial" w:cs="Arial"/>
          <w:color w:val="222222"/>
          <w:sz w:val="24"/>
          <w:szCs w:val="24"/>
        </w:rPr>
        <w:t>,</w:t>
      </w:r>
      <w:r>
        <w:rPr>
          <w:rFonts w:ascii="Arial" w:eastAsia="Arial" w:hAnsi="Arial" w:cs="Arial"/>
          <w:color w:val="222222"/>
          <w:sz w:val="24"/>
          <w:szCs w:val="24"/>
        </w:rPr>
        <w:t xml:space="preserve"> onde </w:t>
      </w:r>
      <w:r w:rsidR="0089499D">
        <w:rPr>
          <w:rFonts w:ascii="Arial" w:eastAsia="Arial" w:hAnsi="Arial" w:cs="Arial"/>
          <w:color w:val="222222"/>
          <w:sz w:val="24"/>
          <w:szCs w:val="24"/>
        </w:rPr>
        <w:t>pud</w:t>
      </w:r>
      <w:r w:rsidR="009A335D">
        <w:rPr>
          <w:rFonts w:ascii="Arial" w:eastAsia="Arial" w:hAnsi="Arial" w:cs="Arial"/>
          <w:color w:val="222222"/>
          <w:sz w:val="24"/>
          <w:szCs w:val="24"/>
        </w:rPr>
        <w:t>é</w:t>
      </w:r>
      <w:r w:rsidR="0089499D">
        <w:rPr>
          <w:rFonts w:ascii="Arial" w:eastAsia="Arial" w:hAnsi="Arial" w:cs="Arial"/>
          <w:color w:val="222222"/>
          <w:sz w:val="24"/>
          <w:szCs w:val="24"/>
        </w:rPr>
        <w:t>ssemos</w:t>
      </w:r>
      <w:r w:rsidR="008933A8">
        <w:rPr>
          <w:rFonts w:ascii="Arial" w:eastAsia="Arial" w:hAnsi="Arial" w:cs="Arial"/>
          <w:color w:val="222222"/>
          <w:sz w:val="24"/>
          <w:szCs w:val="24"/>
        </w:rPr>
        <w:t xml:space="preserve"> praticar o que </w:t>
      </w:r>
      <w:r w:rsidR="0089499D">
        <w:rPr>
          <w:rFonts w:ascii="Arial" w:eastAsia="Arial" w:hAnsi="Arial" w:cs="Arial"/>
          <w:color w:val="222222"/>
          <w:sz w:val="24"/>
          <w:szCs w:val="24"/>
        </w:rPr>
        <w:t>aprendemos</w:t>
      </w:r>
      <w:r w:rsidR="008933A8">
        <w:rPr>
          <w:rFonts w:ascii="Arial" w:eastAsia="Arial" w:hAnsi="Arial" w:cs="Arial"/>
          <w:color w:val="222222"/>
          <w:sz w:val="24"/>
          <w:szCs w:val="24"/>
        </w:rPr>
        <w:t>,</w:t>
      </w:r>
      <w:r w:rsidR="005C4F25">
        <w:rPr>
          <w:rFonts w:ascii="Arial" w:eastAsia="Arial" w:hAnsi="Arial" w:cs="Arial"/>
          <w:color w:val="222222"/>
          <w:sz w:val="24"/>
          <w:szCs w:val="24"/>
        </w:rPr>
        <w:t xml:space="preserve"> </w:t>
      </w:r>
      <w:r w:rsidR="008933A8">
        <w:rPr>
          <w:rFonts w:ascii="Arial" w:eastAsia="Arial" w:hAnsi="Arial" w:cs="Arial"/>
          <w:color w:val="222222"/>
          <w:sz w:val="24"/>
          <w:szCs w:val="24"/>
        </w:rPr>
        <w:t xml:space="preserve">sentia falta </w:t>
      </w:r>
      <w:r w:rsidR="00136055">
        <w:rPr>
          <w:rFonts w:ascii="Arial" w:eastAsia="Arial" w:hAnsi="Arial" w:cs="Arial"/>
          <w:color w:val="222222"/>
          <w:sz w:val="24"/>
          <w:szCs w:val="24"/>
        </w:rPr>
        <w:t>de</w:t>
      </w:r>
      <w:r w:rsidR="008933A8">
        <w:rPr>
          <w:rFonts w:ascii="Arial" w:eastAsia="Arial" w:hAnsi="Arial" w:cs="Arial"/>
          <w:color w:val="222222"/>
          <w:sz w:val="24"/>
          <w:szCs w:val="24"/>
        </w:rPr>
        <w:t xml:space="preserve"> uma plataforma</w:t>
      </w:r>
      <w:r w:rsidR="00136055">
        <w:rPr>
          <w:rFonts w:ascii="Arial" w:eastAsia="Arial" w:hAnsi="Arial" w:cs="Arial"/>
          <w:color w:val="222222"/>
          <w:sz w:val="24"/>
          <w:szCs w:val="24"/>
        </w:rPr>
        <w:t>,</w:t>
      </w:r>
      <w:r w:rsidR="005C4F25">
        <w:rPr>
          <w:rFonts w:ascii="Arial" w:eastAsia="Arial" w:hAnsi="Arial" w:cs="Arial"/>
          <w:color w:val="222222"/>
          <w:sz w:val="24"/>
          <w:szCs w:val="24"/>
        </w:rPr>
        <w:t xml:space="preserve"> </w:t>
      </w:r>
      <w:r w:rsidR="008933A8">
        <w:rPr>
          <w:rFonts w:ascii="Arial" w:eastAsia="Arial" w:hAnsi="Arial" w:cs="Arial"/>
          <w:color w:val="222222"/>
          <w:sz w:val="24"/>
          <w:szCs w:val="24"/>
        </w:rPr>
        <w:t>onde pudesse inserir minhas linhas de código e ver o resultado de cada linha aparecendo na tela,</w:t>
      </w:r>
      <w:r w:rsidR="004C737F">
        <w:rPr>
          <w:rFonts w:ascii="Arial" w:eastAsia="Arial" w:hAnsi="Arial" w:cs="Arial"/>
          <w:color w:val="222222"/>
          <w:sz w:val="24"/>
          <w:szCs w:val="24"/>
        </w:rPr>
        <w:t xml:space="preserve"> </w:t>
      </w:r>
      <w:r w:rsidR="008933A8">
        <w:rPr>
          <w:rFonts w:ascii="Arial" w:eastAsia="Arial" w:hAnsi="Arial" w:cs="Arial"/>
          <w:color w:val="222222"/>
          <w:sz w:val="24"/>
          <w:szCs w:val="24"/>
        </w:rPr>
        <w:t>ou seja, cada TAG,</w:t>
      </w:r>
      <w:r w:rsidR="004C737F">
        <w:rPr>
          <w:rFonts w:ascii="Arial" w:eastAsia="Arial" w:hAnsi="Arial" w:cs="Arial"/>
          <w:color w:val="222222"/>
          <w:sz w:val="24"/>
          <w:szCs w:val="24"/>
        </w:rPr>
        <w:t xml:space="preserve"> </w:t>
      </w:r>
      <w:r w:rsidR="008933A8">
        <w:rPr>
          <w:rFonts w:ascii="Arial" w:eastAsia="Arial" w:hAnsi="Arial" w:cs="Arial"/>
          <w:color w:val="222222"/>
          <w:sz w:val="24"/>
          <w:szCs w:val="24"/>
        </w:rPr>
        <w:t>cada DIV,</w:t>
      </w:r>
      <w:r w:rsidR="004C737F">
        <w:rPr>
          <w:rFonts w:ascii="Arial" w:eastAsia="Arial" w:hAnsi="Arial" w:cs="Arial"/>
          <w:color w:val="222222"/>
          <w:sz w:val="24"/>
          <w:szCs w:val="24"/>
        </w:rPr>
        <w:t xml:space="preserve"> </w:t>
      </w:r>
      <w:r w:rsidR="00136055">
        <w:rPr>
          <w:rFonts w:ascii="Arial" w:eastAsia="Arial" w:hAnsi="Arial" w:cs="Arial"/>
          <w:color w:val="222222"/>
          <w:sz w:val="24"/>
          <w:szCs w:val="24"/>
        </w:rPr>
        <w:t xml:space="preserve">cada </w:t>
      </w:r>
      <w:r w:rsidR="00521072">
        <w:rPr>
          <w:rFonts w:ascii="Arial" w:eastAsia="Arial" w:hAnsi="Arial" w:cs="Arial"/>
          <w:color w:val="222222"/>
          <w:sz w:val="24"/>
          <w:szCs w:val="24"/>
        </w:rPr>
        <w:t>variável</w:t>
      </w:r>
      <w:r w:rsidR="008933A8">
        <w:rPr>
          <w:rFonts w:ascii="Arial" w:eastAsia="Arial" w:hAnsi="Arial" w:cs="Arial"/>
          <w:color w:val="222222"/>
          <w:sz w:val="24"/>
          <w:szCs w:val="24"/>
        </w:rPr>
        <w:t xml:space="preserve"> sendo posta e juntas formarem um novo resultado era tudo muito engessado fazendo que muitas</w:t>
      </w:r>
      <w:r w:rsidR="00136055">
        <w:rPr>
          <w:rFonts w:ascii="Arial" w:eastAsia="Arial" w:hAnsi="Arial" w:cs="Arial"/>
          <w:color w:val="222222"/>
          <w:sz w:val="24"/>
          <w:szCs w:val="24"/>
        </w:rPr>
        <w:t xml:space="preserve"> das</w:t>
      </w:r>
      <w:r w:rsidR="008933A8">
        <w:rPr>
          <w:rFonts w:ascii="Arial" w:eastAsia="Arial" w:hAnsi="Arial" w:cs="Arial"/>
          <w:color w:val="222222"/>
          <w:sz w:val="24"/>
          <w:szCs w:val="24"/>
        </w:rPr>
        <w:t xml:space="preserve"> vezes a programação se tornasse cansativa.</w:t>
      </w:r>
      <w:r w:rsidR="004C737F">
        <w:rPr>
          <w:rFonts w:ascii="Arial" w:eastAsia="Arial" w:hAnsi="Arial" w:cs="Arial"/>
          <w:color w:val="222222"/>
          <w:sz w:val="24"/>
          <w:szCs w:val="24"/>
        </w:rPr>
        <w:t xml:space="preserve"> </w:t>
      </w:r>
      <w:r>
        <w:rPr>
          <w:rFonts w:ascii="Arial" w:eastAsia="Arial" w:hAnsi="Arial" w:cs="Arial"/>
          <w:color w:val="222222"/>
          <w:sz w:val="24"/>
          <w:szCs w:val="24"/>
        </w:rPr>
        <w:t xml:space="preserve">Também </w:t>
      </w:r>
      <w:r w:rsidR="00D854CF">
        <w:rPr>
          <w:rFonts w:ascii="Arial" w:eastAsia="Arial" w:hAnsi="Arial" w:cs="Arial"/>
          <w:color w:val="222222"/>
          <w:sz w:val="24"/>
          <w:szCs w:val="24"/>
        </w:rPr>
        <w:t>percebemos</w:t>
      </w:r>
      <w:r>
        <w:rPr>
          <w:rFonts w:ascii="Arial" w:eastAsia="Arial" w:hAnsi="Arial" w:cs="Arial"/>
          <w:color w:val="222222"/>
          <w:sz w:val="24"/>
          <w:szCs w:val="24"/>
        </w:rPr>
        <w:t xml:space="preserve"> a dificuldade dos professores em criar atividades de forma ágil e interativa para poder despertar o interesse em seus alunos sobre a disciplina de programação </w:t>
      </w:r>
      <w:r w:rsidR="008933A8">
        <w:rPr>
          <w:rFonts w:ascii="Arial" w:eastAsia="Arial" w:hAnsi="Arial" w:cs="Arial"/>
          <w:color w:val="222222"/>
          <w:sz w:val="24"/>
          <w:szCs w:val="24"/>
        </w:rPr>
        <w:t>web</w:t>
      </w:r>
      <w:r>
        <w:rPr>
          <w:rFonts w:ascii="Arial" w:eastAsia="Arial" w:hAnsi="Arial" w:cs="Arial"/>
          <w:color w:val="222222"/>
          <w:sz w:val="24"/>
          <w:szCs w:val="24"/>
        </w:rPr>
        <w:t>.</w:t>
      </w:r>
      <w:r w:rsidR="004C737F">
        <w:rPr>
          <w:rFonts w:ascii="Arial" w:eastAsia="Arial" w:hAnsi="Arial" w:cs="Arial"/>
          <w:color w:val="222222"/>
          <w:sz w:val="24"/>
          <w:szCs w:val="24"/>
        </w:rPr>
        <w:t xml:space="preserve"> </w:t>
      </w:r>
      <w:r w:rsidR="008933A8">
        <w:rPr>
          <w:rFonts w:ascii="Arial" w:eastAsia="Arial" w:hAnsi="Arial" w:cs="Arial"/>
          <w:color w:val="222222"/>
          <w:sz w:val="24"/>
          <w:szCs w:val="24"/>
        </w:rPr>
        <w:t>As atividades</w:t>
      </w:r>
      <w:r w:rsidR="00136055">
        <w:rPr>
          <w:rFonts w:ascii="Arial" w:eastAsia="Arial" w:hAnsi="Arial" w:cs="Arial"/>
          <w:color w:val="222222"/>
          <w:sz w:val="24"/>
          <w:szCs w:val="24"/>
        </w:rPr>
        <w:t xml:space="preserve"> a maioria delas</w:t>
      </w:r>
      <w:r w:rsidR="008933A8">
        <w:rPr>
          <w:rFonts w:ascii="Arial" w:eastAsia="Arial" w:hAnsi="Arial" w:cs="Arial"/>
          <w:color w:val="222222"/>
          <w:sz w:val="24"/>
          <w:szCs w:val="24"/>
        </w:rPr>
        <w:t xml:space="preserve"> </w:t>
      </w:r>
      <w:r w:rsidR="00136055">
        <w:rPr>
          <w:rFonts w:ascii="Arial" w:eastAsia="Arial" w:hAnsi="Arial" w:cs="Arial"/>
          <w:color w:val="222222"/>
          <w:sz w:val="24"/>
          <w:szCs w:val="24"/>
        </w:rPr>
        <w:t xml:space="preserve">eram </w:t>
      </w:r>
      <w:r w:rsidR="008933A8">
        <w:rPr>
          <w:rFonts w:ascii="Arial" w:eastAsia="Arial" w:hAnsi="Arial" w:cs="Arial"/>
          <w:color w:val="222222"/>
          <w:sz w:val="24"/>
          <w:szCs w:val="24"/>
        </w:rPr>
        <w:t xml:space="preserve">monótonas </w:t>
      </w:r>
      <w:r w:rsidR="00136055">
        <w:rPr>
          <w:rFonts w:ascii="Arial" w:eastAsia="Arial" w:hAnsi="Arial" w:cs="Arial"/>
          <w:color w:val="222222"/>
          <w:sz w:val="24"/>
          <w:szCs w:val="24"/>
        </w:rPr>
        <w:t xml:space="preserve">e </w:t>
      </w:r>
      <w:r w:rsidR="008933A8">
        <w:rPr>
          <w:rFonts w:ascii="Arial" w:eastAsia="Arial" w:hAnsi="Arial" w:cs="Arial"/>
          <w:color w:val="222222"/>
          <w:sz w:val="24"/>
          <w:szCs w:val="24"/>
        </w:rPr>
        <w:t xml:space="preserve">não </w:t>
      </w:r>
      <w:r w:rsidR="00136055">
        <w:rPr>
          <w:rFonts w:ascii="Arial" w:eastAsia="Arial" w:hAnsi="Arial" w:cs="Arial"/>
          <w:color w:val="222222"/>
          <w:sz w:val="24"/>
          <w:szCs w:val="24"/>
        </w:rPr>
        <w:t>contavam com gabarito,</w:t>
      </w:r>
      <w:r w:rsidR="004C737F">
        <w:rPr>
          <w:rFonts w:ascii="Arial" w:eastAsia="Arial" w:hAnsi="Arial" w:cs="Arial"/>
          <w:color w:val="222222"/>
          <w:sz w:val="24"/>
          <w:szCs w:val="24"/>
        </w:rPr>
        <w:t xml:space="preserve"> </w:t>
      </w:r>
      <w:r w:rsidR="00136055">
        <w:rPr>
          <w:rFonts w:ascii="Arial" w:eastAsia="Arial" w:hAnsi="Arial" w:cs="Arial"/>
          <w:color w:val="222222"/>
          <w:sz w:val="24"/>
          <w:szCs w:val="24"/>
        </w:rPr>
        <w:t>pois, o professor se via com pouco tempo para pensar em criar diversas atividades e inserir os seus gabaritos.</w:t>
      </w:r>
      <w:r w:rsidR="004C737F">
        <w:rPr>
          <w:rFonts w:ascii="Arial" w:eastAsia="Arial" w:hAnsi="Arial" w:cs="Arial"/>
          <w:color w:val="222222"/>
          <w:sz w:val="24"/>
          <w:szCs w:val="24"/>
        </w:rPr>
        <w:t xml:space="preserve"> </w:t>
      </w:r>
      <w:r w:rsidR="00136055">
        <w:rPr>
          <w:rFonts w:ascii="Arial" w:eastAsia="Arial" w:hAnsi="Arial" w:cs="Arial"/>
          <w:color w:val="222222"/>
          <w:sz w:val="24"/>
          <w:szCs w:val="24"/>
        </w:rPr>
        <w:t>Assim como a dificuldade de se encontrar uma plataforma que lhe concedesse o recurso de criar uma atividade de programação web online de forma prática e ágil e disponibilizar o conteúdo para todos os seus alunos</w:t>
      </w:r>
      <w:r w:rsidR="006A4909">
        <w:rPr>
          <w:rFonts w:ascii="Arial" w:eastAsia="Arial" w:hAnsi="Arial" w:cs="Arial"/>
          <w:color w:val="222222"/>
          <w:sz w:val="24"/>
          <w:szCs w:val="24"/>
        </w:rPr>
        <w:t>, c</w:t>
      </w:r>
      <w:r w:rsidR="00136055">
        <w:rPr>
          <w:rFonts w:ascii="Arial" w:eastAsia="Arial" w:hAnsi="Arial" w:cs="Arial"/>
          <w:color w:val="222222"/>
          <w:sz w:val="24"/>
          <w:szCs w:val="24"/>
        </w:rPr>
        <w:t>om isso os alunos se viam obrigados a desenvolverem poucos exercícios e lerem cada vez mais livros sem ter a opção de praticar o que estão lendo.</w:t>
      </w:r>
    </w:p>
    <w:p w14:paraId="47A8E718" w14:textId="77777777" w:rsidR="009A66C1" w:rsidRDefault="008933A8" w:rsidP="00D01365">
      <w:pPr>
        <w:spacing w:line="360" w:lineRule="auto"/>
        <w:ind w:firstLine="709"/>
        <w:jc w:val="both"/>
        <w:rPr>
          <w:rFonts w:ascii="Arial" w:eastAsia="Arial" w:hAnsi="Arial" w:cs="Arial"/>
          <w:color w:val="222222"/>
          <w:sz w:val="24"/>
          <w:szCs w:val="24"/>
        </w:rPr>
      </w:pPr>
      <w:r>
        <w:rPr>
          <w:rFonts w:ascii="Arial" w:eastAsia="Arial" w:hAnsi="Arial" w:cs="Arial"/>
          <w:color w:val="222222"/>
          <w:sz w:val="24"/>
          <w:szCs w:val="24"/>
        </w:rPr>
        <w:t>Sendo assim</w:t>
      </w:r>
      <w:r w:rsidR="009A66C1">
        <w:rPr>
          <w:rFonts w:ascii="Arial" w:eastAsia="Arial" w:hAnsi="Arial" w:cs="Arial"/>
          <w:color w:val="222222"/>
          <w:sz w:val="24"/>
          <w:szCs w:val="24"/>
        </w:rPr>
        <w:t xml:space="preserve"> </w:t>
      </w:r>
      <w:r w:rsidR="006A4909">
        <w:rPr>
          <w:rFonts w:ascii="Arial" w:eastAsia="Arial" w:hAnsi="Arial" w:cs="Arial"/>
          <w:color w:val="222222"/>
          <w:sz w:val="24"/>
          <w:szCs w:val="24"/>
        </w:rPr>
        <w:t>desenvolvemos</w:t>
      </w:r>
      <w:r w:rsidR="009A66C1">
        <w:rPr>
          <w:rFonts w:ascii="Arial" w:eastAsia="Arial" w:hAnsi="Arial" w:cs="Arial"/>
          <w:color w:val="222222"/>
          <w:sz w:val="24"/>
          <w:szCs w:val="24"/>
        </w:rPr>
        <w:t xml:space="preserve"> um </w:t>
      </w:r>
      <w:r>
        <w:rPr>
          <w:rFonts w:ascii="Arial" w:eastAsia="Arial" w:hAnsi="Arial" w:cs="Arial"/>
          <w:color w:val="222222"/>
          <w:sz w:val="24"/>
          <w:szCs w:val="24"/>
        </w:rPr>
        <w:t>web site,</w:t>
      </w:r>
      <w:r w:rsidR="009A66C1">
        <w:rPr>
          <w:rFonts w:ascii="Arial" w:eastAsia="Arial" w:hAnsi="Arial" w:cs="Arial"/>
          <w:color w:val="222222"/>
          <w:sz w:val="24"/>
          <w:szCs w:val="24"/>
        </w:rPr>
        <w:t xml:space="preserve"> onde o aluno terá a possibilidade de realizar várias atividades de diferentes temas,</w:t>
      </w:r>
      <w:r w:rsidR="00070344">
        <w:rPr>
          <w:rFonts w:ascii="Arial" w:eastAsia="Arial" w:hAnsi="Arial" w:cs="Arial"/>
          <w:color w:val="222222"/>
          <w:sz w:val="24"/>
          <w:szCs w:val="24"/>
        </w:rPr>
        <w:t xml:space="preserve"> </w:t>
      </w:r>
      <w:r w:rsidR="009A66C1">
        <w:rPr>
          <w:rFonts w:ascii="Arial" w:eastAsia="Arial" w:hAnsi="Arial" w:cs="Arial"/>
          <w:color w:val="222222"/>
          <w:sz w:val="24"/>
          <w:szCs w:val="24"/>
        </w:rPr>
        <w:t>c</w:t>
      </w:r>
      <w:r>
        <w:rPr>
          <w:rFonts w:ascii="Arial" w:eastAsia="Arial" w:hAnsi="Arial" w:cs="Arial"/>
          <w:color w:val="222222"/>
          <w:sz w:val="24"/>
          <w:szCs w:val="24"/>
        </w:rPr>
        <w:t>omo praticar um pouco sobre CSS e</w:t>
      </w:r>
      <w:r w:rsidR="009A66C1">
        <w:rPr>
          <w:rFonts w:ascii="Arial" w:eastAsia="Arial" w:hAnsi="Arial" w:cs="Arial"/>
          <w:color w:val="222222"/>
          <w:sz w:val="24"/>
          <w:szCs w:val="24"/>
        </w:rPr>
        <w:t xml:space="preserve"> HTML com atividades práticas sendo elas estáticas ou dinâmicas</w:t>
      </w:r>
      <w:r w:rsidR="00B35F81">
        <w:rPr>
          <w:rFonts w:ascii="Arial" w:eastAsia="Arial" w:hAnsi="Arial" w:cs="Arial"/>
          <w:color w:val="222222"/>
          <w:sz w:val="24"/>
          <w:szCs w:val="24"/>
        </w:rPr>
        <w:t>, mas</w:t>
      </w:r>
      <w:r w:rsidR="009A66C1">
        <w:rPr>
          <w:rFonts w:ascii="Arial" w:eastAsia="Arial" w:hAnsi="Arial" w:cs="Arial"/>
          <w:color w:val="222222"/>
          <w:sz w:val="24"/>
          <w:szCs w:val="24"/>
        </w:rPr>
        <w:t xml:space="preserve"> ao final de cada uma delas o aluno poderá visualizar o gabarito e não só isso</w:t>
      </w:r>
      <w:r w:rsidR="00136055">
        <w:rPr>
          <w:rFonts w:ascii="Arial" w:eastAsia="Arial" w:hAnsi="Arial" w:cs="Arial"/>
          <w:color w:val="222222"/>
          <w:sz w:val="24"/>
          <w:szCs w:val="24"/>
        </w:rPr>
        <w:t>,</w:t>
      </w:r>
      <w:r w:rsidR="009A66C1">
        <w:rPr>
          <w:rFonts w:ascii="Arial" w:eastAsia="Arial" w:hAnsi="Arial" w:cs="Arial"/>
          <w:color w:val="222222"/>
          <w:sz w:val="24"/>
          <w:szCs w:val="24"/>
        </w:rPr>
        <w:t xml:space="preserve"> mas comparar a sua resposta c</w:t>
      </w:r>
      <w:r>
        <w:rPr>
          <w:rFonts w:ascii="Arial" w:eastAsia="Arial" w:hAnsi="Arial" w:cs="Arial"/>
          <w:color w:val="222222"/>
          <w:sz w:val="24"/>
          <w:szCs w:val="24"/>
        </w:rPr>
        <w:t xml:space="preserve">om a correta fazendo assim que </w:t>
      </w:r>
      <w:r w:rsidR="009A66C1">
        <w:rPr>
          <w:rFonts w:ascii="Arial" w:eastAsia="Arial" w:hAnsi="Arial" w:cs="Arial"/>
          <w:color w:val="222222"/>
          <w:sz w:val="24"/>
          <w:szCs w:val="24"/>
        </w:rPr>
        <w:t>o discente possa aprender com o seu erro e buscar melhorar.</w:t>
      </w:r>
    </w:p>
    <w:p w14:paraId="35B66CEB" w14:textId="77777777" w:rsidR="009A66C1" w:rsidRDefault="009A66C1" w:rsidP="00D01365">
      <w:pPr>
        <w:spacing w:line="360" w:lineRule="auto"/>
        <w:ind w:firstLine="709"/>
        <w:jc w:val="both"/>
        <w:rPr>
          <w:rFonts w:ascii="Arial" w:eastAsia="Arial" w:hAnsi="Arial" w:cs="Arial"/>
          <w:color w:val="222222"/>
          <w:sz w:val="24"/>
          <w:szCs w:val="24"/>
        </w:rPr>
      </w:pPr>
      <w:r>
        <w:rPr>
          <w:rFonts w:ascii="Arial" w:eastAsia="Arial" w:hAnsi="Arial" w:cs="Arial"/>
          <w:color w:val="222222"/>
          <w:sz w:val="24"/>
          <w:szCs w:val="24"/>
        </w:rPr>
        <w:lastRenderedPageBreak/>
        <w:t>O sistema também contará com um editor HTML online</w:t>
      </w:r>
      <w:r w:rsidR="00136055">
        <w:rPr>
          <w:rFonts w:ascii="Arial" w:eastAsia="Arial" w:hAnsi="Arial" w:cs="Arial"/>
          <w:color w:val="222222"/>
          <w:sz w:val="24"/>
          <w:szCs w:val="24"/>
        </w:rPr>
        <w:t>,</w:t>
      </w:r>
      <w:r>
        <w:rPr>
          <w:rFonts w:ascii="Arial" w:eastAsia="Arial" w:hAnsi="Arial" w:cs="Arial"/>
          <w:color w:val="222222"/>
          <w:sz w:val="24"/>
          <w:szCs w:val="24"/>
        </w:rPr>
        <w:t xml:space="preserve"> onde o aluno poderá dar asas a sua imaginação e criar um website completo</w:t>
      </w:r>
      <w:r w:rsidR="008933A8">
        <w:rPr>
          <w:rFonts w:ascii="Arial" w:eastAsia="Arial" w:hAnsi="Arial" w:cs="Arial"/>
          <w:color w:val="222222"/>
          <w:sz w:val="24"/>
          <w:szCs w:val="24"/>
        </w:rPr>
        <w:t xml:space="preserve"> ou simplesmente praticar de forma livre algum conteúdo que aprendeu durante seu curso ou </w:t>
      </w:r>
      <w:r w:rsidR="00070344">
        <w:rPr>
          <w:rFonts w:ascii="Arial" w:eastAsia="Arial" w:hAnsi="Arial" w:cs="Arial"/>
          <w:color w:val="222222"/>
          <w:sz w:val="24"/>
          <w:szCs w:val="24"/>
        </w:rPr>
        <w:t>colocar</w:t>
      </w:r>
      <w:r w:rsidR="008933A8">
        <w:rPr>
          <w:rFonts w:ascii="Arial" w:eastAsia="Arial" w:hAnsi="Arial" w:cs="Arial"/>
          <w:color w:val="222222"/>
          <w:sz w:val="24"/>
          <w:szCs w:val="24"/>
        </w:rPr>
        <w:t xml:space="preserve"> em prática alguma ideia que tenha tido</w:t>
      </w:r>
      <w:r w:rsidR="00070344">
        <w:rPr>
          <w:rFonts w:ascii="Arial" w:eastAsia="Arial" w:hAnsi="Arial" w:cs="Arial"/>
          <w:color w:val="222222"/>
          <w:sz w:val="24"/>
          <w:szCs w:val="24"/>
        </w:rPr>
        <w:t>, e</w:t>
      </w:r>
      <w:r w:rsidR="008933A8">
        <w:rPr>
          <w:rFonts w:ascii="Arial" w:eastAsia="Arial" w:hAnsi="Arial" w:cs="Arial"/>
          <w:color w:val="222222"/>
          <w:sz w:val="24"/>
          <w:szCs w:val="24"/>
        </w:rPr>
        <w:t>ste editor HTML está configurado para exibir o resultado de cada linha que o aluno inserir,</w:t>
      </w:r>
      <w:r w:rsidR="00070344">
        <w:rPr>
          <w:rFonts w:ascii="Arial" w:eastAsia="Arial" w:hAnsi="Arial" w:cs="Arial"/>
          <w:color w:val="222222"/>
          <w:sz w:val="24"/>
          <w:szCs w:val="24"/>
        </w:rPr>
        <w:t xml:space="preserve"> </w:t>
      </w:r>
      <w:r w:rsidR="008933A8">
        <w:rPr>
          <w:rFonts w:ascii="Arial" w:eastAsia="Arial" w:hAnsi="Arial" w:cs="Arial"/>
          <w:color w:val="222222"/>
          <w:sz w:val="24"/>
          <w:szCs w:val="24"/>
        </w:rPr>
        <w:t>ou seja, cada recurso novo que o aluno inserir em sua linha de código irá visualizar o resultado dessa inserção na página.</w:t>
      </w:r>
    </w:p>
    <w:p w14:paraId="327D4E1C" w14:textId="77777777" w:rsidR="008933A8" w:rsidRDefault="008933A8" w:rsidP="00D01365">
      <w:pPr>
        <w:spacing w:line="360" w:lineRule="auto"/>
        <w:ind w:firstLine="709"/>
        <w:jc w:val="both"/>
        <w:rPr>
          <w:rFonts w:ascii="Arial" w:eastAsia="Arial" w:hAnsi="Arial" w:cs="Arial"/>
          <w:color w:val="222222"/>
          <w:sz w:val="24"/>
          <w:szCs w:val="24"/>
        </w:rPr>
      </w:pPr>
      <w:r>
        <w:rPr>
          <w:rFonts w:ascii="Arial" w:eastAsia="Arial" w:hAnsi="Arial" w:cs="Arial"/>
          <w:color w:val="222222"/>
          <w:sz w:val="24"/>
          <w:szCs w:val="24"/>
        </w:rPr>
        <w:t>Visando melhorar o trabalho do professor em ensinar agora o docente terá posse de uma plataforma onde</w:t>
      </w:r>
      <w:r w:rsidR="00136055">
        <w:rPr>
          <w:rFonts w:ascii="Arial" w:eastAsia="Arial" w:hAnsi="Arial" w:cs="Arial"/>
          <w:color w:val="222222"/>
          <w:sz w:val="24"/>
          <w:szCs w:val="24"/>
        </w:rPr>
        <w:t xml:space="preserve"> terá a opção de inserir atividades estáticas e dinâmicas para seus alunos de diferentes temas da programação web</w:t>
      </w:r>
      <w:r w:rsidR="00070344">
        <w:rPr>
          <w:rFonts w:ascii="Arial" w:eastAsia="Arial" w:hAnsi="Arial" w:cs="Arial"/>
          <w:color w:val="222222"/>
          <w:sz w:val="24"/>
          <w:szCs w:val="24"/>
        </w:rPr>
        <w:t>, n</w:t>
      </w:r>
      <w:r w:rsidR="00136055">
        <w:rPr>
          <w:rFonts w:ascii="Arial" w:eastAsia="Arial" w:hAnsi="Arial" w:cs="Arial"/>
          <w:color w:val="222222"/>
          <w:sz w:val="24"/>
          <w:szCs w:val="24"/>
        </w:rPr>
        <w:t>ão precisando gastar horas com edição de texto ou postar determinada atividade o próprio site se encarrega de pegar a atividade e enviar para seus alunos,</w:t>
      </w:r>
      <w:r w:rsidR="00070344">
        <w:rPr>
          <w:rFonts w:ascii="Arial" w:eastAsia="Arial" w:hAnsi="Arial" w:cs="Arial"/>
          <w:color w:val="222222"/>
          <w:sz w:val="24"/>
          <w:szCs w:val="24"/>
        </w:rPr>
        <w:t xml:space="preserve"> </w:t>
      </w:r>
      <w:r w:rsidR="00136055">
        <w:rPr>
          <w:rFonts w:ascii="Arial" w:eastAsia="Arial" w:hAnsi="Arial" w:cs="Arial"/>
          <w:color w:val="222222"/>
          <w:sz w:val="24"/>
          <w:szCs w:val="24"/>
        </w:rPr>
        <w:t>bastando assim o professor somente se concentrar em criar a atividade.</w:t>
      </w:r>
    </w:p>
    <w:p w14:paraId="0C2A60BE" w14:textId="77777777" w:rsidR="00136055" w:rsidRPr="009A66C1" w:rsidRDefault="00136055" w:rsidP="00D01365">
      <w:pPr>
        <w:spacing w:line="360" w:lineRule="auto"/>
        <w:ind w:firstLine="709"/>
        <w:jc w:val="both"/>
        <w:rPr>
          <w:rFonts w:ascii="Arial" w:eastAsia="Arial" w:hAnsi="Arial" w:cs="Arial"/>
          <w:color w:val="222222"/>
          <w:sz w:val="24"/>
          <w:szCs w:val="24"/>
        </w:rPr>
      </w:pPr>
      <w:r>
        <w:rPr>
          <w:rFonts w:ascii="Arial" w:eastAsia="Arial" w:hAnsi="Arial" w:cs="Arial"/>
          <w:color w:val="222222"/>
          <w:sz w:val="24"/>
          <w:szCs w:val="24"/>
        </w:rPr>
        <w:t xml:space="preserve">Com isso o aluno terá agora uma plataforma onde poderá realizar diversas </w:t>
      </w:r>
      <w:r w:rsidR="00521072">
        <w:rPr>
          <w:rFonts w:ascii="Arial" w:eastAsia="Arial" w:hAnsi="Arial" w:cs="Arial"/>
          <w:color w:val="222222"/>
          <w:sz w:val="24"/>
          <w:szCs w:val="24"/>
        </w:rPr>
        <w:t>atividades sobre os principais temas da programação web,</w:t>
      </w:r>
      <w:r w:rsidR="00070344">
        <w:rPr>
          <w:rFonts w:ascii="Arial" w:eastAsia="Arial" w:hAnsi="Arial" w:cs="Arial"/>
          <w:color w:val="222222"/>
          <w:sz w:val="24"/>
          <w:szCs w:val="24"/>
        </w:rPr>
        <w:t xml:space="preserve"> </w:t>
      </w:r>
      <w:r w:rsidR="00521072">
        <w:rPr>
          <w:rFonts w:ascii="Arial" w:eastAsia="Arial" w:hAnsi="Arial" w:cs="Arial"/>
          <w:color w:val="222222"/>
          <w:sz w:val="24"/>
          <w:szCs w:val="24"/>
        </w:rPr>
        <w:t>podendo essa atividade ser estática ou dinâmica além do professor poder utilizar um meio para facilitar o seu trabalho de ensinar a programação mostrando ao aluno o quão é rica e a infinidade de funcionalidades que o aluno pode fazer em seu website.</w:t>
      </w:r>
    </w:p>
    <w:p w14:paraId="50CE00F6" w14:textId="77777777" w:rsidR="00D01365" w:rsidRPr="00216A24" w:rsidRDefault="00216A24" w:rsidP="00D01365">
      <w:pPr>
        <w:pStyle w:val="Ttulo2"/>
        <w:rPr>
          <w:rFonts w:ascii="Arial" w:hAnsi="Arial" w:cs="Arial"/>
          <w:sz w:val="24"/>
          <w:szCs w:val="24"/>
        </w:rPr>
      </w:pPr>
      <w:bookmarkStart w:id="87" w:name="_Toc89413848"/>
      <w:bookmarkEnd w:id="86"/>
      <w:r w:rsidRPr="00216A24">
        <w:rPr>
          <w:rFonts w:ascii="Arial" w:eastAsia="Arial" w:hAnsi="Arial" w:cs="Arial"/>
          <w:color w:val="000000" w:themeColor="text1"/>
          <w:sz w:val="24"/>
          <w:szCs w:val="24"/>
        </w:rPr>
        <w:t>6</w:t>
      </w:r>
      <w:r w:rsidR="00D01365" w:rsidRPr="00216A24">
        <w:rPr>
          <w:rFonts w:ascii="Arial" w:eastAsia="Arial" w:hAnsi="Arial" w:cs="Arial"/>
          <w:color w:val="000000" w:themeColor="text1"/>
          <w:sz w:val="24"/>
          <w:szCs w:val="24"/>
        </w:rPr>
        <w:t xml:space="preserve">.1 </w:t>
      </w:r>
      <w:r w:rsidR="004A398A">
        <w:rPr>
          <w:rFonts w:ascii="Arial" w:eastAsia="Arial" w:hAnsi="Arial" w:cs="Arial"/>
          <w:color w:val="000000" w:themeColor="text1"/>
          <w:sz w:val="24"/>
          <w:szCs w:val="24"/>
        </w:rPr>
        <w:t>T</w:t>
      </w:r>
      <w:r w:rsidR="004A398A" w:rsidRPr="00216A24">
        <w:rPr>
          <w:rFonts w:ascii="Arial" w:eastAsia="Arial" w:hAnsi="Arial" w:cs="Arial"/>
          <w:color w:val="000000" w:themeColor="text1"/>
          <w:sz w:val="24"/>
          <w:szCs w:val="24"/>
        </w:rPr>
        <w:t xml:space="preserve">rabalhos </w:t>
      </w:r>
      <w:r w:rsidR="00143B93">
        <w:rPr>
          <w:rFonts w:ascii="Arial" w:eastAsia="Arial" w:hAnsi="Arial" w:cs="Arial"/>
          <w:color w:val="000000" w:themeColor="text1"/>
          <w:sz w:val="24"/>
          <w:szCs w:val="24"/>
        </w:rPr>
        <w:t>F</w:t>
      </w:r>
      <w:r w:rsidR="004A398A" w:rsidRPr="00216A24">
        <w:rPr>
          <w:rFonts w:ascii="Arial" w:eastAsia="Arial" w:hAnsi="Arial" w:cs="Arial"/>
          <w:color w:val="000000" w:themeColor="text1"/>
          <w:sz w:val="24"/>
          <w:szCs w:val="24"/>
        </w:rPr>
        <w:t>uturos</w:t>
      </w:r>
      <w:bookmarkEnd w:id="87"/>
    </w:p>
    <w:p w14:paraId="0A07B017" w14:textId="77777777" w:rsidR="00D01365" w:rsidRPr="00D01365" w:rsidRDefault="00D01365" w:rsidP="00D01365">
      <w:pPr>
        <w:spacing w:line="360" w:lineRule="auto"/>
        <w:rPr>
          <w:rFonts w:ascii="Arial" w:hAnsi="Arial" w:cs="Arial"/>
          <w:sz w:val="24"/>
          <w:szCs w:val="24"/>
        </w:rPr>
      </w:pPr>
      <w:r w:rsidRPr="00D01365">
        <w:rPr>
          <w:rFonts w:ascii="Arial" w:eastAsia="Arial" w:hAnsi="Arial" w:cs="Arial"/>
          <w:color w:val="000000" w:themeColor="text1"/>
          <w:sz w:val="24"/>
          <w:szCs w:val="24"/>
        </w:rPr>
        <w:t xml:space="preserve"> </w:t>
      </w:r>
    </w:p>
    <w:p w14:paraId="63FB2A36" w14:textId="77777777" w:rsidR="00D01365" w:rsidRDefault="00D01365" w:rsidP="00D01365">
      <w:pPr>
        <w:spacing w:line="360" w:lineRule="auto"/>
        <w:ind w:firstLine="709"/>
        <w:jc w:val="both"/>
        <w:rPr>
          <w:rFonts w:ascii="Arial" w:eastAsia="Arial" w:hAnsi="Arial" w:cs="Arial"/>
          <w:color w:val="000000" w:themeColor="text1"/>
          <w:sz w:val="24"/>
          <w:szCs w:val="24"/>
        </w:rPr>
      </w:pPr>
      <w:r w:rsidRPr="00D01365">
        <w:rPr>
          <w:rFonts w:ascii="Arial" w:eastAsia="Arial" w:hAnsi="Arial" w:cs="Arial"/>
          <w:color w:val="000000" w:themeColor="text1"/>
          <w:sz w:val="24"/>
          <w:szCs w:val="24"/>
        </w:rPr>
        <w:t xml:space="preserve">No futuro </w:t>
      </w:r>
      <w:r w:rsidR="006A4909">
        <w:rPr>
          <w:rFonts w:ascii="Arial" w:eastAsia="Arial" w:hAnsi="Arial" w:cs="Arial"/>
          <w:color w:val="000000" w:themeColor="text1"/>
          <w:sz w:val="24"/>
          <w:szCs w:val="24"/>
        </w:rPr>
        <w:t>pretendemos</w:t>
      </w:r>
      <w:r w:rsidRPr="00D01365">
        <w:rPr>
          <w:rFonts w:ascii="Arial" w:eastAsia="Arial" w:hAnsi="Arial" w:cs="Arial"/>
          <w:color w:val="000000" w:themeColor="text1"/>
          <w:sz w:val="24"/>
          <w:szCs w:val="24"/>
        </w:rPr>
        <w:t xml:space="preserve"> inserir um recurso onde o aluno e o professor possam interagir no site para que caso o aluno tenha alguma dúvida em alguma questão ou sugestões de atividades possa estar entrando em contato com o seu professor por mensagem e com isso estar realizando essa troca de ideias que é sempre benéfica.</w:t>
      </w:r>
      <w:r w:rsidRPr="00D01365">
        <w:rPr>
          <w:rFonts w:ascii="Arial" w:hAnsi="Arial" w:cs="Arial"/>
          <w:sz w:val="24"/>
          <w:szCs w:val="24"/>
        </w:rPr>
        <w:br/>
      </w:r>
      <w:r w:rsidRPr="00D01365">
        <w:rPr>
          <w:rFonts w:ascii="Arial" w:eastAsia="Arial" w:hAnsi="Arial" w:cs="Arial"/>
          <w:color w:val="000000" w:themeColor="text1"/>
          <w:sz w:val="24"/>
          <w:szCs w:val="24"/>
        </w:rPr>
        <w:t xml:space="preserve"> </w:t>
      </w:r>
      <w:r w:rsidRPr="00D01365">
        <w:rPr>
          <w:rFonts w:ascii="Arial" w:hAnsi="Arial" w:cs="Arial"/>
          <w:sz w:val="24"/>
          <w:szCs w:val="24"/>
        </w:rPr>
        <w:br/>
      </w:r>
      <w:r w:rsidRPr="00D01365">
        <w:rPr>
          <w:rFonts w:ascii="Arial" w:eastAsia="Arial" w:hAnsi="Arial" w:cs="Arial"/>
          <w:color w:val="000000" w:themeColor="text1"/>
          <w:sz w:val="24"/>
          <w:szCs w:val="24"/>
        </w:rPr>
        <w:t>Por conta da falta de tempo não foi possível estar inserindo alguns novos recursos no projeto sendo assim como projeto futuro fico encarregado de estar inserindo no projeto os seguintes recursos:</w:t>
      </w:r>
    </w:p>
    <w:p w14:paraId="358F3AE0" w14:textId="77777777" w:rsidR="003206E4" w:rsidRDefault="003206E4" w:rsidP="00A75D12">
      <w:pPr>
        <w:numPr>
          <w:ilvl w:val="0"/>
          <w:numId w:val="4"/>
        </w:numPr>
        <w:autoSpaceDE w:val="0"/>
        <w:autoSpaceDN w:val="0"/>
        <w:adjustRightInd w:val="0"/>
        <w:spacing w:after="160" w:line="252" w:lineRule="auto"/>
        <w:ind w:left="927"/>
        <w:rPr>
          <w:rFonts w:ascii="Arial" w:hAnsi="Arial" w:cs="Arial"/>
          <w:sz w:val="24"/>
          <w:szCs w:val="24"/>
        </w:rPr>
      </w:pPr>
      <w:r>
        <w:rPr>
          <w:rFonts w:ascii="Arial" w:hAnsi="Arial" w:cs="Arial"/>
          <w:sz w:val="24"/>
          <w:szCs w:val="24"/>
        </w:rPr>
        <w:t>Inserir Novas atividades,</w:t>
      </w:r>
      <w:r w:rsidR="00A75D12">
        <w:rPr>
          <w:rFonts w:ascii="Arial" w:hAnsi="Arial" w:cs="Arial"/>
          <w:sz w:val="24"/>
          <w:szCs w:val="24"/>
        </w:rPr>
        <w:t xml:space="preserve"> </w:t>
      </w:r>
      <w:r>
        <w:rPr>
          <w:rFonts w:ascii="Arial" w:hAnsi="Arial" w:cs="Arial"/>
          <w:sz w:val="24"/>
          <w:szCs w:val="24"/>
        </w:rPr>
        <w:t>temas e desafios para os alunos;</w:t>
      </w:r>
    </w:p>
    <w:p w14:paraId="52D2745F" w14:textId="77777777" w:rsidR="00E22A89" w:rsidRDefault="00E22A89" w:rsidP="00E22A89">
      <w:pPr>
        <w:numPr>
          <w:ilvl w:val="0"/>
          <w:numId w:val="4"/>
        </w:numPr>
        <w:autoSpaceDE w:val="0"/>
        <w:autoSpaceDN w:val="0"/>
        <w:adjustRightInd w:val="0"/>
        <w:spacing w:after="160" w:line="252" w:lineRule="auto"/>
        <w:ind w:left="927"/>
        <w:rPr>
          <w:rFonts w:ascii="Arial" w:hAnsi="Arial" w:cs="Arial"/>
          <w:sz w:val="24"/>
          <w:szCs w:val="24"/>
        </w:rPr>
      </w:pPr>
      <w:r>
        <w:rPr>
          <w:rFonts w:ascii="Arial" w:hAnsi="Arial" w:cs="Arial"/>
          <w:sz w:val="24"/>
          <w:szCs w:val="24"/>
        </w:rPr>
        <w:t>Possibilidade do aluno e do professor</w:t>
      </w:r>
      <w:r w:rsidRPr="00C2093E">
        <w:rPr>
          <w:rFonts w:ascii="Arial" w:hAnsi="Arial" w:cs="Arial"/>
          <w:color w:val="FF0000"/>
          <w:sz w:val="24"/>
          <w:szCs w:val="24"/>
        </w:rPr>
        <w:t xml:space="preserve"> </w:t>
      </w:r>
      <w:r w:rsidRPr="00E22A89">
        <w:rPr>
          <w:rFonts w:ascii="Arial" w:hAnsi="Arial" w:cs="Arial"/>
          <w:color w:val="000000" w:themeColor="text1"/>
          <w:sz w:val="24"/>
          <w:szCs w:val="24"/>
        </w:rPr>
        <w:t xml:space="preserve">mudarem seu avatar, nome de </w:t>
      </w:r>
      <w:r>
        <w:rPr>
          <w:rFonts w:ascii="Arial" w:hAnsi="Arial" w:cs="Arial"/>
          <w:color w:val="000000" w:themeColor="text1"/>
          <w:sz w:val="24"/>
          <w:szCs w:val="24"/>
        </w:rPr>
        <w:t>usuário</w:t>
      </w:r>
      <w:r w:rsidRPr="00E22A89">
        <w:rPr>
          <w:rFonts w:ascii="Arial" w:hAnsi="Arial" w:cs="Arial"/>
          <w:color w:val="000000" w:themeColor="text1"/>
          <w:sz w:val="24"/>
          <w:szCs w:val="24"/>
        </w:rPr>
        <w:t>,</w:t>
      </w:r>
      <w:r w:rsidR="0097724D">
        <w:rPr>
          <w:rFonts w:ascii="Arial" w:hAnsi="Arial" w:cs="Arial"/>
          <w:color w:val="000000" w:themeColor="text1"/>
          <w:sz w:val="24"/>
          <w:szCs w:val="24"/>
        </w:rPr>
        <w:t xml:space="preserve"> </w:t>
      </w:r>
      <w:r w:rsidRPr="00E22A89">
        <w:rPr>
          <w:rFonts w:ascii="Arial" w:hAnsi="Arial" w:cs="Arial"/>
          <w:color w:val="000000" w:themeColor="text1"/>
          <w:sz w:val="24"/>
          <w:szCs w:val="24"/>
        </w:rPr>
        <w:t>e alterar suas informações pessoais no sistema;</w:t>
      </w:r>
    </w:p>
    <w:p w14:paraId="6EC747E9" w14:textId="77777777" w:rsidR="003206E4" w:rsidRDefault="003206E4" w:rsidP="00A75D12">
      <w:pPr>
        <w:numPr>
          <w:ilvl w:val="0"/>
          <w:numId w:val="4"/>
        </w:numPr>
        <w:autoSpaceDE w:val="0"/>
        <w:autoSpaceDN w:val="0"/>
        <w:adjustRightInd w:val="0"/>
        <w:spacing w:after="160" w:line="252" w:lineRule="auto"/>
        <w:ind w:left="927"/>
        <w:rPr>
          <w:rFonts w:ascii="Arial" w:hAnsi="Arial" w:cs="Arial"/>
          <w:sz w:val="24"/>
          <w:szCs w:val="24"/>
        </w:rPr>
      </w:pPr>
      <w:r>
        <w:rPr>
          <w:rFonts w:ascii="Arial" w:hAnsi="Arial" w:cs="Arial"/>
          <w:sz w:val="24"/>
          <w:szCs w:val="24"/>
        </w:rPr>
        <w:t>Os alunos poderem criar um grupo com bate papo online e discutir as atividades com seus colegas de classe</w:t>
      </w:r>
    </w:p>
    <w:p w14:paraId="6E1EA8F5" w14:textId="77777777" w:rsidR="0097724D" w:rsidRPr="009E558A" w:rsidRDefault="0097724D" w:rsidP="0097724D">
      <w:pPr>
        <w:numPr>
          <w:ilvl w:val="0"/>
          <w:numId w:val="4"/>
        </w:numPr>
        <w:autoSpaceDE w:val="0"/>
        <w:autoSpaceDN w:val="0"/>
        <w:adjustRightInd w:val="0"/>
        <w:spacing w:after="160" w:line="252" w:lineRule="auto"/>
        <w:ind w:left="927"/>
        <w:rPr>
          <w:rFonts w:ascii="Arial" w:hAnsi="Arial" w:cs="Arial"/>
          <w:color w:val="000000" w:themeColor="text1"/>
          <w:sz w:val="24"/>
          <w:szCs w:val="24"/>
        </w:rPr>
      </w:pPr>
      <w:r w:rsidRPr="009E558A">
        <w:rPr>
          <w:rFonts w:ascii="Arial" w:hAnsi="Arial" w:cs="Arial"/>
          <w:color w:val="000000" w:themeColor="text1"/>
          <w:sz w:val="24"/>
          <w:szCs w:val="24"/>
        </w:rPr>
        <w:lastRenderedPageBreak/>
        <w:t>Professores poderem enviar mensagens para seus alunos e vice e versa.</w:t>
      </w:r>
    </w:p>
    <w:p w14:paraId="2944ADD3" w14:textId="77777777" w:rsidR="0097724D" w:rsidRPr="009E558A" w:rsidRDefault="0097724D" w:rsidP="0097724D">
      <w:pPr>
        <w:numPr>
          <w:ilvl w:val="0"/>
          <w:numId w:val="4"/>
        </w:numPr>
        <w:autoSpaceDE w:val="0"/>
        <w:autoSpaceDN w:val="0"/>
        <w:adjustRightInd w:val="0"/>
        <w:spacing w:after="160" w:line="252" w:lineRule="auto"/>
        <w:ind w:left="927"/>
        <w:rPr>
          <w:rFonts w:ascii="Arial" w:hAnsi="Arial" w:cs="Arial"/>
          <w:color w:val="000000" w:themeColor="text1"/>
          <w:sz w:val="24"/>
          <w:szCs w:val="24"/>
        </w:rPr>
      </w:pPr>
      <w:r w:rsidRPr="009E558A">
        <w:rPr>
          <w:rFonts w:ascii="Arial" w:hAnsi="Arial" w:cs="Arial"/>
          <w:color w:val="000000" w:themeColor="text1"/>
          <w:sz w:val="24"/>
          <w:szCs w:val="24"/>
        </w:rPr>
        <w:t>O usuário poderá modificar sua senha dentro do menu principal assim como alterar as cores do site e o tamanho da fonte dos textos.</w:t>
      </w:r>
    </w:p>
    <w:p w14:paraId="4ACD4401" w14:textId="77777777" w:rsidR="0097724D" w:rsidRPr="009E558A" w:rsidRDefault="0097724D" w:rsidP="0097724D">
      <w:pPr>
        <w:numPr>
          <w:ilvl w:val="0"/>
          <w:numId w:val="4"/>
        </w:numPr>
        <w:autoSpaceDE w:val="0"/>
        <w:autoSpaceDN w:val="0"/>
        <w:adjustRightInd w:val="0"/>
        <w:spacing w:after="160" w:line="252" w:lineRule="auto"/>
        <w:ind w:left="927"/>
        <w:rPr>
          <w:rFonts w:ascii="Arial" w:hAnsi="Arial" w:cs="Arial"/>
          <w:color w:val="000000" w:themeColor="text1"/>
          <w:sz w:val="24"/>
          <w:szCs w:val="24"/>
        </w:rPr>
      </w:pPr>
      <w:r w:rsidRPr="009E558A">
        <w:rPr>
          <w:rFonts w:ascii="Arial" w:hAnsi="Arial" w:cs="Arial"/>
          <w:color w:val="000000" w:themeColor="text1"/>
          <w:sz w:val="24"/>
          <w:szCs w:val="24"/>
        </w:rPr>
        <w:t>Possibilidade de o usuário enviar mensagem para o criador do site enviando-lhe sugestões, dúvidas sobre o funcionamento do site ou até mesmo críticas.</w:t>
      </w:r>
    </w:p>
    <w:p w14:paraId="3FB6B7B9" w14:textId="77777777" w:rsidR="0097724D" w:rsidRPr="009E558A" w:rsidRDefault="0097724D" w:rsidP="0097724D">
      <w:pPr>
        <w:numPr>
          <w:ilvl w:val="0"/>
          <w:numId w:val="4"/>
        </w:numPr>
        <w:autoSpaceDE w:val="0"/>
        <w:autoSpaceDN w:val="0"/>
        <w:adjustRightInd w:val="0"/>
        <w:spacing w:after="160" w:line="252" w:lineRule="auto"/>
        <w:ind w:left="927"/>
        <w:rPr>
          <w:rFonts w:ascii="Arial" w:hAnsi="Arial" w:cs="Arial"/>
          <w:color w:val="000000" w:themeColor="text1"/>
          <w:sz w:val="24"/>
          <w:szCs w:val="24"/>
        </w:rPr>
      </w:pPr>
      <w:r w:rsidRPr="009E558A">
        <w:rPr>
          <w:rFonts w:ascii="Arial" w:hAnsi="Arial" w:cs="Arial"/>
          <w:color w:val="000000" w:themeColor="text1"/>
          <w:sz w:val="24"/>
          <w:szCs w:val="24"/>
        </w:rPr>
        <w:t>Usuário poderá pesquisar algo no site sem precisar recorrer as sub opções do menu principal.</w:t>
      </w:r>
    </w:p>
    <w:p w14:paraId="5FB31A7C" w14:textId="77777777" w:rsidR="0097724D" w:rsidRPr="009E558A" w:rsidRDefault="0097724D" w:rsidP="0097724D">
      <w:pPr>
        <w:numPr>
          <w:ilvl w:val="0"/>
          <w:numId w:val="4"/>
        </w:numPr>
        <w:autoSpaceDE w:val="0"/>
        <w:autoSpaceDN w:val="0"/>
        <w:adjustRightInd w:val="0"/>
        <w:spacing w:after="160" w:line="252" w:lineRule="auto"/>
        <w:ind w:left="927"/>
        <w:rPr>
          <w:rFonts w:ascii="Arial" w:hAnsi="Arial" w:cs="Arial"/>
          <w:color w:val="000000" w:themeColor="text1"/>
          <w:sz w:val="24"/>
          <w:szCs w:val="24"/>
        </w:rPr>
      </w:pPr>
      <w:r w:rsidRPr="009E558A">
        <w:rPr>
          <w:rFonts w:ascii="Arial" w:hAnsi="Arial" w:cs="Arial"/>
          <w:color w:val="000000" w:themeColor="text1"/>
          <w:sz w:val="24"/>
          <w:szCs w:val="24"/>
        </w:rPr>
        <w:t>Possibilidade do professor poder modificar o nome das instituições de ensino assim como das disciplinas quando já estiverem cadastradas no sistema.</w:t>
      </w:r>
    </w:p>
    <w:p w14:paraId="750BDE8F" w14:textId="77777777" w:rsidR="0097724D" w:rsidRDefault="0097724D" w:rsidP="0097724D">
      <w:pPr>
        <w:numPr>
          <w:ilvl w:val="0"/>
          <w:numId w:val="4"/>
        </w:numPr>
        <w:autoSpaceDE w:val="0"/>
        <w:autoSpaceDN w:val="0"/>
        <w:adjustRightInd w:val="0"/>
        <w:spacing w:after="160" w:line="252" w:lineRule="auto"/>
        <w:ind w:left="927"/>
        <w:rPr>
          <w:rFonts w:ascii="Arial" w:hAnsi="Arial" w:cs="Arial"/>
          <w:color w:val="000000" w:themeColor="text1"/>
          <w:sz w:val="24"/>
          <w:szCs w:val="24"/>
        </w:rPr>
      </w:pPr>
      <w:r w:rsidRPr="009E558A">
        <w:rPr>
          <w:rFonts w:ascii="Arial" w:hAnsi="Arial" w:cs="Arial"/>
          <w:color w:val="000000" w:themeColor="text1"/>
          <w:sz w:val="24"/>
          <w:szCs w:val="24"/>
        </w:rPr>
        <w:t>Os alunos poderem inserir mais disciplinas e professores depois de terem concluído o seu cadastro.</w:t>
      </w:r>
    </w:p>
    <w:p w14:paraId="63661A25" w14:textId="77777777" w:rsidR="00F03F0C" w:rsidRDefault="00F03F0C" w:rsidP="0097724D">
      <w:pPr>
        <w:numPr>
          <w:ilvl w:val="0"/>
          <w:numId w:val="4"/>
        </w:numPr>
        <w:autoSpaceDE w:val="0"/>
        <w:autoSpaceDN w:val="0"/>
        <w:adjustRightInd w:val="0"/>
        <w:spacing w:after="160" w:line="252" w:lineRule="auto"/>
        <w:ind w:left="927"/>
        <w:rPr>
          <w:rFonts w:ascii="Arial" w:hAnsi="Arial" w:cs="Arial"/>
          <w:color w:val="000000" w:themeColor="text1"/>
          <w:sz w:val="24"/>
          <w:szCs w:val="24"/>
        </w:rPr>
      </w:pPr>
      <w:r>
        <w:rPr>
          <w:rFonts w:ascii="Arial" w:hAnsi="Arial" w:cs="Arial"/>
          <w:color w:val="000000" w:themeColor="text1"/>
          <w:sz w:val="24"/>
          <w:szCs w:val="24"/>
        </w:rPr>
        <w:t xml:space="preserve">Alterar a funcionalidade de recuperação de senha, para que o usuário tenha a possibilidade de </w:t>
      </w:r>
      <w:r w:rsidR="00ED0D0F">
        <w:rPr>
          <w:rFonts w:ascii="Arial" w:hAnsi="Arial" w:cs="Arial"/>
          <w:color w:val="000000" w:themeColor="text1"/>
          <w:sz w:val="24"/>
          <w:szCs w:val="24"/>
        </w:rPr>
        <w:t>recuperar o nome de usuário e a senha utilizando o e-mail.</w:t>
      </w:r>
    </w:p>
    <w:p w14:paraId="5F05E391" w14:textId="77777777" w:rsidR="00783913" w:rsidRPr="009E558A" w:rsidRDefault="00783913" w:rsidP="0097724D">
      <w:pPr>
        <w:numPr>
          <w:ilvl w:val="0"/>
          <w:numId w:val="4"/>
        </w:numPr>
        <w:autoSpaceDE w:val="0"/>
        <w:autoSpaceDN w:val="0"/>
        <w:adjustRightInd w:val="0"/>
        <w:spacing w:after="160" w:line="252" w:lineRule="auto"/>
        <w:ind w:left="927"/>
        <w:rPr>
          <w:rFonts w:ascii="Arial" w:hAnsi="Arial" w:cs="Arial"/>
          <w:color w:val="000000" w:themeColor="text1"/>
          <w:sz w:val="24"/>
          <w:szCs w:val="24"/>
        </w:rPr>
      </w:pPr>
      <w:r>
        <w:rPr>
          <w:rFonts w:ascii="Arial" w:hAnsi="Arial" w:cs="Arial"/>
          <w:color w:val="000000" w:themeColor="text1"/>
          <w:sz w:val="24"/>
          <w:szCs w:val="24"/>
        </w:rPr>
        <w:t xml:space="preserve">Tornar o sistema mais acessível, por exemplo, com um leitor de tela para deficientes visuais.  </w:t>
      </w:r>
    </w:p>
    <w:p w14:paraId="7FF8219D" w14:textId="77777777" w:rsidR="0097724D" w:rsidRDefault="0097724D" w:rsidP="0097724D">
      <w:pPr>
        <w:autoSpaceDE w:val="0"/>
        <w:autoSpaceDN w:val="0"/>
        <w:adjustRightInd w:val="0"/>
        <w:spacing w:after="160" w:line="252" w:lineRule="auto"/>
        <w:ind w:left="927"/>
        <w:rPr>
          <w:rFonts w:ascii="Arial" w:hAnsi="Arial" w:cs="Arial"/>
          <w:sz w:val="24"/>
          <w:szCs w:val="24"/>
        </w:rPr>
      </w:pPr>
    </w:p>
    <w:p w14:paraId="6D2E9279" w14:textId="77777777" w:rsidR="003206E4" w:rsidRDefault="003206E4" w:rsidP="003206E4">
      <w:pPr>
        <w:autoSpaceDE w:val="0"/>
        <w:autoSpaceDN w:val="0"/>
        <w:adjustRightInd w:val="0"/>
        <w:spacing w:line="276" w:lineRule="auto"/>
        <w:rPr>
          <w:rFonts w:ascii="Calibri" w:hAnsi="Calibri" w:cs="Calibri"/>
        </w:rPr>
      </w:pPr>
    </w:p>
    <w:p w14:paraId="2EB61156" w14:textId="77777777" w:rsidR="00D01365" w:rsidRDefault="00D01365" w:rsidP="003206E4">
      <w:pPr>
        <w:spacing w:after="160" w:line="259" w:lineRule="auto"/>
        <w:ind w:left="360"/>
        <w:rPr>
          <w:rFonts w:ascii="Arial" w:hAnsi="Arial" w:cs="Arial"/>
          <w:sz w:val="24"/>
          <w:szCs w:val="24"/>
        </w:rPr>
      </w:pPr>
      <w:r>
        <w:br/>
      </w:r>
    </w:p>
    <w:p w14:paraId="19C3E0F1" w14:textId="77777777" w:rsidR="00955B80" w:rsidRPr="00287CF6" w:rsidRDefault="00955B80" w:rsidP="0001306A">
      <w:pPr>
        <w:pStyle w:val="SemEspaamento"/>
      </w:pPr>
      <w:bookmarkStart w:id="88" w:name="_Toc56804893"/>
      <w:bookmarkEnd w:id="22"/>
    </w:p>
    <w:bookmarkEnd w:id="88"/>
    <w:p w14:paraId="0A994915" w14:textId="77777777" w:rsidR="008A03A8" w:rsidRDefault="008A03A8" w:rsidP="0001306A">
      <w:pPr>
        <w:pStyle w:val="SemEspaamento"/>
      </w:pPr>
    </w:p>
    <w:p w14:paraId="359561B4" w14:textId="77777777" w:rsidR="008A03A8" w:rsidRDefault="008A03A8" w:rsidP="0001306A">
      <w:pPr>
        <w:pStyle w:val="SemEspaamento"/>
      </w:pPr>
    </w:p>
    <w:p w14:paraId="3ED1FD46" w14:textId="77777777" w:rsidR="008A03A8" w:rsidRDefault="008A03A8" w:rsidP="0001306A">
      <w:pPr>
        <w:pStyle w:val="SemEspaamento"/>
      </w:pPr>
    </w:p>
    <w:p w14:paraId="18EE39D4" w14:textId="77777777" w:rsidR="008A03A8" w:rsidRDefault="008A03A8" w:rsidP="0001306A">
      <w:pPr>
        <w:pStyle w:val="SemEspaamento"/>
      </w:pPr>
    </w:p>
    <w:p w14:paraId="062D33DD" w14:textId="77777777" w:rsidR="008A03A8" w:rsidRDefault="008A03A8" w:rsidP="0001306A">
      <w:pPr>
        <w:pStyle w:val="SemEspaamento"/>
      </w:pPr>
    </w:p>
    <w:p w14:paraId="0F2B6175" w14:textId="77777777" w:rsidR="008A03A8" w:rsidRDefault="008A03A8" w:rsidP="0001306A">
      <w:pPr>
        <w:pStyle w:val="SemEspaamento"/>
      </w:pPr>
    </w:p>
    <w:p w14:paraId="0E467383" w14:textId="77777777" w:rsidR="00806F2C" w:rsidRDefault="00806F2C" w:rsidP="0001306A">
      <w:pPr>
        <w:pStyle w:val="SemEspaamento"/>
      </w:pPr>
    </w:p>
    <w:p w14:paraId="3FCA304C" w14:textId="77777777" w:rsidR="00806F2C" w:rsidRDefault="00806F2C" w:rsidP="0001306A">
      <w:pPr>
        <w:pStyle w:val="SemEspaamento"/>
      </w:pPr>
    </w:p>
    <w:p w14:paraId="4AABA6EE" w14:textId="77777777" w:rsidR="00806F2C" w:rsidRDefault="00806F2C" w:rsidP="0001306A">
      <w:pPr>
        <w:pStyle w:val="SemEspaamento"/>
      </w:pPr>
    </w:p>
    <w:p w14:paraId="32B82DC9" w14:textId="77777777" w:rsidR="00941B14" w:rsidRDefault="00941B14" w:rsidP="00E93433">
      <w:pPr>
        <w:pStyle w:val="Ttulo1"/>
      </w:pPr>
      <w:bookmarkStart w:id="89" w:name="_Toc56804927"/>
      <w:bookmarkStart w:id="90" w:name="_Toc89413849"/>
    </w:p>
    <w:p w14:paraId="362FD1B4" w14:textId="0D207F16" w:rsidR="00C1697A" w:rsidRPr="00A75D12" w:rsidRDefault="00C1697A" w:rsidP="00E93433">
      <w:pPr>
        <w:pStyle w:val="Ttulo1"/>
        <w:rPr>
          <w:rFonts w:eastAsiaTheme="majorEastAsia" w:cstheme="majorBidi"/>
        </w:rPr>
      </w:pPr>
      <w:r w:rsidRPr="00A75D12">
        <w:t>REFERÊNCIAS BIBLIOGRÁFICAS</w:t>
      </w:r>
      <w:bookmarkEnd w:id="89"/>
      <w:bookmarkEnd w:id="90"/>
    </w:p>
    <w:p w14:paraId="638CA6AD" w14:textId="77777777" w:rsidR="00C1697A" w:rsidRDefault="00C1697A" w:rsidP="0001306A">
      <w:pPr>
        <w:pStyle w:val="SemEspaamento"/>
      </w:pPr>
    </w:p>
    <w:p w14:paraId="25E33535" w14:textId="77777777" w:rsidR="00731255" w:rsidRDefault="00A37B1E" w:rsidP="0001306A">
      <w:pPr>
        <w:pStyle w:val="SemEspaamento"/>
      </w:pPr>
      <w:r>
        <w:t>JUNIOR</w:t>
      </w:r>
      <w:r w:rsidR="00C1697A" w:rsidRPr="00F71E46">
        <w:t xml:space="preserve">, </w:t>
      </w:r>
      <w:r w:rsidR="005049DA">
        <w:t>Fred</w:t>
      </w:r>
      <w:r w:rsidR="00C1697A" w:rsidRPr="00F71E46">
        <w:t xml:space="preserve">. </w:t>
      </w:r>
      <w:r w:rsidR="005049DA" w:rsidRPr="005049DA">
        <w:rPr>
          <w:rStyle w:val="nfase"/>
          <w:b/>
          <w:bCs w:val="0"/>
          <w:i w:val="0"/>
          <w:iCs w:val="0"/>
          <w:color w:val="auto"/>
          <w:shd w:val="clear" w:color="auto" w:fill="FFFFFF"/>
        </w:rPr>
        <w:t>Programando para Web com PHP</w:t>
      </w:r>
      <w:r w:rsidR="005049DA" w:rsidRPr="005049DA">
        <w:rPr>
          <w:b/>
          <w:color w:val="auto"/>
          <w:shd w:val="clear" w:color="auto" w:fill="FFFFFF"/>
        </w:rPr>
        <w:t>/</w:t>
      </w:r>
      <w:r w:rsidR="005049DA" w:rsidRPr="005049DA">
        <w:rPr>
          <w:rStyle w:val="nfase"/>
          <w:b/>
          <w:bCs w:val="0"/>
          <w:i w:val="0"/>
          <w:iCs w:val="0"/>
          <w:color w:val="auto"/>
          <w:shd w:val="clear" w:color="auto" w:fill="FFFFFF"/>
        </w:rPr>
        <w:t>MySQL</w:t>
      </w:r>
      <w:r w:rsidR="00C1697A" w:rsidRPr="00F71E46">
        <w:t xml:space="preserve">. </w:t>
      </w:r>
      <w:r w:rsidR="005049DA">
        <w:t>2° Edição</w:t>
      </w:r>
      <w:r w:rsidR="00C1697A">
        <w:t xml:space="preserve">. </w:t>
      </w:r>
      <w:r w:rsidR="00731255">
        <w:t>Março, 2001.</w:t>
      </w:r>
    </w:p>
    <w:p w14:paraId="187CFD7C" w14:textId="77777777" w:rsidR="00C1697A" w:rsidRDefault="00C1697A" w:rsidP="0001306A">
      <w:pPr>
        <w:pStyle w:val="SemEspaamento"/>
      </w:pPr>
      <w:r>
        <w:t>Disponível em:</w:t>
      </w:r>
      <w:r w:rsidR="00731255">
        <w:t xml:space="preserve"> </w:t>
      </w:r>
      <w:r w:rsidR="00731255" w:rsidRPr="00731255">
        <w:t>http://www.gemt.com.br/upload/arquivo29.pdf</w:t>
      </w:r>
      <w:r w:rsidR="00731255">
        <w:t>.</w:t>
      </w:r>
    </w:p>
    <w:p w14:paraId="0E153F9D" w14:textId="77777777" w:rsidR="00C1697A" w:rsidRDefault="00AB7956" w:rsidP="0001306A">
      <w:pPr>
        <w:pStyle w:val="SemEspaamento"/>
      </w:pPr>
      <w:r>
        <w:t>MACHADO</w:t>
      </w:r>
      <w:r w:rsidR="00C1697A" w:rsidRPr="00BD4344">
        <w:t xml:space="preserve">, </w:t>
      </w:r>
      <w:r>
        <w:t>Felipe</w:t>
      </w:r>
      <w:r w:rsidR="00C1697A" w:rsidRPr="00BD4344">
        <w:t xml:space="preserve">. </w:t>
      </w:r>
      <w:r w:rsidRPr="00AB7956">
        <w:rPr>
          <w:b/>
        </w:rPr>
        <w:t>Projeto de Banco de Dados Uma visão Prática</w:t>
      </w:r>
      <w:r w:rsidR="00C1697A" w:rsidRPr="00752F29">
        <w:t>.</w:t>
      </w:r>
      <w:r>
        <w:t xml:space="preserve"> 11° Edição.</w:t>
      </w:r>
      <w:r w:rsidR="00C1697A" w:rsidRPr="00752F29">
        <w:t xml:space="preserve"> São Paulo</w:t>
      </w:r>
      <w:r>
        <w:t xml:space="preserve">: </w:t>
      </w:r>
      <w:r w:rsidR="00DC6323">
        <w:t>Érica LTDA</w:t>
      </w:r>
      <w:r>
        <w:t>, 2004.</w:t>
      </w:r>
    </w:p>
    <w:p w14:paraId="60361B09" w14:textId="77777777" w:rsidR="0041420D" w:rsidRDefault="0041420D" w:rsidP="0001306A">
      <w:pPr>
        <w:pStyle w:val="SemEspaamento"/>
      </w:pPr>
      <w:r w:rsidRPr="0041420D">
        <w:t>BEIGHLEY</w:t>
      </w:r>
      <w:r w:rsidRPr="00BD4344">
        <w:t xml:space="preserve">, </w:t>
      </w:r>
      <w:r>
        <w:t>L</w:t>
      </w:r>
      <w:r w:rsidRPr="0041420D">
        <w:t>ynn</w:t>
      </w:r>
      <w:r w:rsidRPr="00BD4344">
        <w:t xml:space="preserve">. </w:t>
      </w:r>
      <w:r w:rsidRPr="0041420D">
        <w:rPr>
          <w:b/>
        </w:rPr>
        <w:t>Use a cabeça!SQL</w:t>
      </w:r>
      <w:r w:rsidRPr="00752F29">
        <w:t>.</w:t>
      </w:r>
      <w:r>
        <w:t xml:space="preserve"> Rio de Janeiro:  Alta Books, 2010.</w:t>
      </w:r>
    </w:p>
    <w:p w14:paraId="16B82088" w14:textId="77777777" w:rsidR="00B14C29" w:rsidRDefault="00976351" w:rsidP="0001306A">
      <w:pPr>
        <w:pStyle w:val="SemEspaamento"/>
      </w:pPr>
      <w:r w:rsidRPr="0001306A">
        <w:t>ROBSON</w:t>
      </w:r>
      <w:r w:rsidR="00B14C29" w:rsidRPr="0001306A">
        <w:t xml:space="preserve">, </w:t>
      </w:r>
      <w:r w:rsidRPr="0001306A">
        <w:t>Elisabeth</w:t>
      </w:r>
      <w:r w:rsidR="0001306A" w:rsidRPr="0001306A">
        <w:t>, FREEMAN, Eric</w:t>
      </w:r>
      <w:r w:rsidR="00B14C29" w:rsidRPr="0001306A">
        <w:t xml:space="preserve">. </w:t>
      </w:r>
      <w:r w:rsidR="00B14C29" w:rsidRPr="0001306A">
        <w:rPr>
          <w:b/>
        </w:rPr>
        <w:t>Use a cabeça!</w:t>
      </w:r>
      <w:r w:rsidR="0001306A">
        <w:rPr>
          <w:b/>
        </w:rPr>
        <w:t>HTML e CSS</w:t>
      </w:r>
      <w:r w:rsidR="00B14C29" w:rsidRPr="0001306A">
        <w:t>. Rio de Janeiro:  Alta Books, 201</w:t>
      </w:r>
      <w:r w:rsidR="0001306A">
        <w:t>5</w:t>
      </w:r>
      <w:r w:rsidR="00B14C29" w:rsidRPr="0001306A">
        <w:t>.</w:t>
      </w:r>
    </w:p>
    <w:p w14:paraId="30C4C957" w14:textId="77777777" w:rsidR="006B39B7" w:rsidRPr="006B39B7" w:rsidRDefault="006B39B7" w:rsidP="0001306A">
      <w:pPr>
        <w:pStyle w:val="SemEspaamento"/>
        <w:rPr>
          <w:b/>
          <w:bCs w:val="0"/>
        </w:rPr>
      </w:pPr>
      <w:r>
        <w:t xml:space="preserve">Caelum. </w:t>
      </w:r>
      <w:r w:rsidRPr="006B39B7">
        <w:rPr>
          <w:b/>
          <w:bCs w:val="0"/>
        </w:rPr>
        <w:t>Desenvolvimento Web com HTML, CSS e JavaScript</w:t>
      </w:r>
      <w:r>
        <w:rPr>
          <w:b/>
          <w:bCs w:val="0"/>
        </w:rPr>
        <w:t xml:space="preserve">. </w:t>
      </w:r>
      <w:r w:rsidRPr="006B39B7">
        <w:t>São Paulo, 2015</w:t>
      </w:r>
    </w:p>
    <w:p w14:paraId="086CD079" w14:textId="77777777" w:rsidR="00BB0AFD" w:rsidRDefault="00BB0AFD" w:rsidP="00BB0AFD">
      <w:pPr>
        <w:pStyle w:val="SemEspaamento"/>
      </w:pPr>
      <w:r>
        <w:t>Rocha</w:t>
      </w:r>
      <w:r w:rsidRPr="00BD4344">
        <w:t xml:space="preserve">, </w:t>
      </w:r>
      <w:r>
        <w:t>Helder</w:t>
      </w:r>
      <w:r w:rsidRPr="00BD4344">
        <w:t xml:space="preserve">. </w:t>
      </w:r>
      <w:r w:rsidRPr="00BB0AFD">
        <w:rPr>
          <w:rStyle w:val="nfase"/>
          <w:b/>
          <w:bCs w:val="0"/>
          <w:i w:val="0"/>
          <w:iCs w:val="0"/>
          <w:color w:val="auto"/>
          <w:shd w:val="clear" w:color="auto" w:fill="FFFFFF"/>
        </w:rPr>
        <w:t>Desenvolvendo Websites Interativos com JavaScript</w:t>
      </w:r>
      <w:r w:rsidRPr="00752F29">
        <w:t>.</w:t>
      </w:r>
      <w:r>
        <w:t xml:space="preserve"> 4° versão. São Paulo: Helder da Rocha, 1999.</w:t>
      </w:r>
    </w:p>
    <w:p w14:paraId="51865878" w14:textId="77777777" w:rsidR="00A03565" w:rsidRDefault="00A03565" w:rsidP="00BB0AFD">
      <w:pPr>
        <w:pStyle w:val="SemEspaamento"/>
      </w:pPr>
      <w:r>
        <w:t>MORRISON</w:t>
      </w:r>
      <w:r w:rsidRPr="00BD4344">
        <w:t xml:space="preserve">, </w:t>
      </w:r>
      <w:r>
        <w:t>Michael</w:t>
      </w:r>
      <w:r w:rsidRPr="00BD4344">
        <w:t xml:space="preserve">. </w:t>
      </w:r>
      <w:r w:rsidRPr="0041420D">
        <w:rPr>
          <w:b/>
        </w:rPr>
        <w:t>Use a cabeça!</w:t>
      </w:r>
      <w:r w:rsidR="006504BA">
        <w:rPr>
          <w:b/>
        </w:rPr>
        <w:t>JavaScript</w:t>
      </w:r>
      <w:r w:rsidRPr="00752F29">
        <w:t>.</w:t>
      </w:r>
      <w:r w:rsidR="006504BA">
        <w:t xml:space="preserve"> 1° Edição.</w:t>
      </w:r>
      <w:r>
        <w:t xml:space="preserve"> Rio de Janeiro:  Alta Books, 20</w:t>
      </w:r>
      <w:r w:rsidR="006B6EB7">
        <w:t>09</w:t>
      </w:r>
      <w:r>
        <w:t>.</w:t>
      </w:r>
    </w:p>
    <w:p w14:paraId="29FCDB5F" w14:textId="77777777" w:rsidR="004A5738" w:rsidRDefault="00014D3D" w:rsidP="004A5738">
      <w:pPr>
        <w:pStyle w:val="SemEspaamento"/>
      </w:pPr>
      <w:r w:rsidRPr="00014D3D">
        <w:t>NIEDERAUE</w:t>
      </w:r>
      <w:r>
        <w:t>R</w:t>
      </w:r>
      <w:r w:rsidR="004A5738" w:rsidRPr="00BD4344">
        <w:t xml:space="preserve">, </w:t>
      </w:r>
      <w:r w:rsidR="00475072" w:rsidRPr="00475072">
        <w:t>Juliano</w:t>
      </w:r>
      <w:r w:rsidR="004A5738" w:rsidRPr="00BD4344">
        <w:t xml:space="preserve">. </w:t>
      </w:r>
      <w:r w:rsidR="004A5738" w:rsidRPr="004A5738">
        <w:rPr>
          <w:b/>
          <w:bCs w:val="0"/>
          <w:color w:val="202124"/>
          <w:shd w:val="clear" w:color="auto" w:fill="FFFFFF"/>
        </w:rPr>
        <w:t>Desenvolvendo Websites com PHP: Aprenda a criar Websites dinâmicos e interativos com PHP e bancos de dados</w:t>
      </w:r>
      <w:r w:rsidR="004A5738" w:rsidRPr="00752F29">
        <w:t>.</w:t>
      </w:r>
      <w:r w:rsidR="004A5738">
        <w:t xml:space="preserve"> </w:t>
      </w:r>
      <w:r w:rsidR="00475072">
        <w:t>3</w:t>
      </w:r>
      <w:r w:rsidR="004A5738">
        <w:t xml:space="preserve">° Edição. Rio de Janeiro:  </w:t>
      </w:r>
      <w:r w:rsidR="00AC794A">
        <w:t>Nova</w:t>
      </w:r>
      <w:r w:rsidR="00AB2BA4">
        <w:t>t</w:t>
      </w:r>
      <w:r w:rsidR="00AC794A">
        <w:t>ec</w:t>
      </w:r>
      <w:r w:rsidR="004A5738">
        <w:t xml:space="preserve">, </w:t>
      </w:r>
      <w:r w:rsidR="004A5738">
        <w:rPr>
          <w:color w:val="3C4043"/>
          <w:sz w:val="21"/>
          <w:szCs w:val="21"/>
          <w:shd w:val="clear" w:color="auto" w:fill="FFFFFF"/>
        </w:rPr>
        <w:t>20</w:t>
      </w:r>
      <w:r w:rsidR="00AB2BA4">
        <w:rPr>
          <w:color w:val="3C4043"/>
          <w:sz w:val="21"/>
          <w:szCs w:val="21"/>
          <w:shd w:val="clear" w:color="auto" w:fill="FFFFFF"/>
        </w:rPr>
        <w:t>16</w:t>
      </w:r>
      <w:r w:rsidR="004A5738">
        <w:t>.</w:t>
      </w:r>
    </w:p>
    <w:p w14:paraId="647894F1" w14:textId="77777777" w:rsidR="004A5738" w:rsidRDefault="004A5738" w:rsidP="00BB0AFD">
      <w:pPr>
        <w:pStyle w:val="SemEspaamento"/>
      </w:pPr>
    </w:p>
    <w:p w14:paraId="00F6BBB2" w14:textId="77777777" w:rsidR="00C1697A" w:rsidRPr="00EE0D68" w:rsidRDefault="00C1697A" w:rsidP="0001306A">
      <w:pPr>
        <w:pStyle w:val="SemEspaamento"/>
      </w:pPr>
    </w:p>
    <w:p w14:paraId="148B3C7C" w14:textId="77777777" w:rsidR="00C1697A" w:rsidRDefault="00C1697A" w:rsidP="0001306A">
      <w:pPr>
        <w:pStyle w:val="SemEspaamento"/>
      </w:pPr>
    </w:p>
    <w:p w14:paraId="3C9C29F4" w14:textId="77777777" w:rsidR="00C1697A" w:rsidRPr="00F27E4C" w:rsidRDefault="00C1697A" w:rsidP="0001306A">
      <w:pPr>
        <w:pStyle w:val="SemEspaamento"/>
      </w:pPr>
    </w:p>
    <w:p w14:paraId="4E0250DE" w14:textId="77777777" w:rsidR="00C1697A" w:rsidRPr="00F27E4C" w:rsidRDefault="00C1697A" w:rsidP="0001306A">
      <w:pPr>
        <w:pStyle w:val="SemEspaamento"/>
      </w:pPr>
    </w:p>
    <w:bookmarkEnd w:id="0"/>
    <w:p w14:paraId="49E520ED" w14:textId="77777777" w:rsidR="00B771A6" w:rsidRPr="00627A9F" w:rsidRDefault="00B771A6" w:rsidP="005940B9">
      <w:pPr>
        <w:tabs>
          <w:tab w:val="right" w:leader="dot" w:pos="9062"/>
        </w:tabs>
        <w:spacing w:line="360" w:lineRule="auto"/>
        <w:jc w:val="both"/>
        <w:rPr>
          <w:rFonts w:ascii="Arial" w:hAnsi="Arial" w:cs="Arial"/>
          <w:color w:val="000000" w:themeColor="text1"/>
          <w:sz w:val="24"/>
          <w:szCs w:val="24"/>
        </w:rPr>
      </w:pPr>
    </w:p>
    <w:sectPr w:rsidR="00B771A6" w:rsidRPr="00627A9F" w:rsidSect="00C04D1A">
      <w:headerReference w:type="default" r:id="rId39"/>
      <w:pgSz w:w="11906" w:h="16838"/>
      <w:pgMar w:top="1701" w:right="1134" w:bottom="1134" w:left="1701" w:header="1134" w:footer="708" w:gutter="0"/>
      <w:pgNumType w:start="2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0ACAFB" w14:textId="77777777" w:rsidR="00955126" w:rsidRDefault="00955126">
      <w:pPr>
        <w:spacing w:after="0"/>
      </w:pPr>
      <w:r>
        <w:separator/>
      </w:r>
    </w:p>
  </w:endnote>
  <w:endnote w:type="continuationSeparator" w:id="0">
    <w:p w14:paraId="33B569C0" w14:textId="77777777" w:rsidR="00955126" w:rsidRDefault="0095512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embedRegular r:id="rId1" w:fontKey="{E5A54EBF-D9BD-4718-8518-8BAA6966A132}"/>
    <w:embedBold r:id="rId2" w:fontKey="{86F038D3-D986-452C-B54B-6187BD990AB1}"/>
    <w:embedItalic r:id="rId3" w:fontKey="{F05C39D7-F387-4506-AECD-D5B610A20562}"/>
  </w:font>
  <w:font w:name="Symbol">
    <w:panose1 w:val="05050102010706020507"/>
    <w:charset w:val="02"/>
    <w:family w:val="roman"/>
    <w:pitch w:val="variable"/>
    <w:sig w:usb0="00000000" w:usb1="10000000" w:usb2="00000000" w:usb3="00000000" w:csb0="80000000" w:csb1="00000000"/>
    <w:embedRegular r:id="rId4" w:fontKey="{9D922BD6-92B6-48C2-8C1F-5F7AEF80EB0C}"/>
  </w:font>
  <w:font w:name="Courier New">
    <w:panose1 w:val="02070309020205020404"/>
    <w:charset w:val="00"/>
    <w:family w:val="modern"/>
    <w:pitch w:val="fixed"/>
    <w:sig w:usb0="E0002EFF" w:usb1="C0007843" w:usb2="00000009" w:usb3="00000000" w:csb0="000001FF" w:csb1="00000000"/>
    <w:embedRegular r:id="rId5" w:fontKey="{5B367EE1-0917-4301-93CD-68F6FA4C6253}"/>
  </w:font>
  <w:font w:name="Wingdings">
    <w:panose1 w:val="05000000000000000000"/>
    <w:charset w:val="02"/>
    <w:family w:val="auto"/>
    <w:pitch w:val="variable"/>
    <w:sig w:usb0="00000000" w:usb1="10000000" w:usb2="00000000" w:usb3="00000000" w:csb0="80000000" w:csb1="00000000"/>
    <w:embedRegular r:id="rId6" w:fontKey="{40F1E498-B7BD-48CC-9D71-D268E55F2AE7}"/>
  </w:font>
  <w:font w:name="Calibri">
    <w:panose1 w:val="020F0502020204030204"/>
    <w:charset w:val="00"/>
    <w:family w:val="swiss"/>
    <w:pitch w:val="variable"/>
    <w:sig w:usb0="E4002EFF" w:usb1="C000247B" w:usb2="00000009" w:usb3="00000000" w:csb0="000001FF" w:csb1="00000000"/>
    <w:embedRegular r:id="rId7" w:fontKey="{79C324F5-00FB-4540-BA12-C06E4E379BE1}"/>
    <w:embedBold r:id="rId8" w:fontKey="{AF6E6E33-5A4D-4695-BB2D-8B4A1281B5F2}"/>
  </w:font>
  <w:font w:name="Arial">
    <w:panose1 w:val="020B0604020202020204"/>
    <w:charset w:val="00"/>
    <w:family w:val="swiss"/>
    <w:pitch w:val="variable"/>
    <w:sig w:usb0="E0002EFF" w:usb1="C000785B" w:usb2="00000009" w:usb3="00000000" w:csb0="000001FF" w:csb1="00000000"/>
    <w:embedRegular r:id="rId9" w:fontKey="{D8E91B81-6350-47DC-A116-B6D79E60CBB2}"/>
    <w:embedBold r:id="rId10" w:fontKey="{F971D42F-6457-4614-8640-E9A4F2D2A61A}"/>
    <w:embedItalic r:id="rId11" w:fontKey="{66C61505-5B5A-466B-A083-89A85CBA593C}"/>
    <w:embedBoldItalic r:id="rId12" w:fontKey="{F012A0D4-FCFA-4274-B988-43A9F3C9D7B7}"/>
  </w:font>
  <w:font w:name="Cambria">
    <w:panose1 w:val="02040503050406030204"/>
    <w:charset w:val="00"/>
    <w:family w:val="roman"/>
    <w:pitch w:val="variable"/>
    <w:sig w:usb0="E00006FF" w:usb1="420024FF" w:usb2="02000000" w:usb3="00000000" w:csb0="0000019F" w:csb1="00000000"/>
    <w:embedRegular r:id="rId13" w:fontKey="{0092F9B1-BA78-4921-865A-CA49B97424CC}"/>
    <w:embedBold r:id="rId14" w:fontKey="{7ADA5BBE-0962-4BA7-A72E-2040CEC11F88}"/>
  </w:font>
  <w:font w:name="Tahoma">
    <w:panose1 w:val="020B0604030504040204"/>
    <w:charset w:val="00"/>
    <w:family w:val="swiss"/>
    <w:pitch w:val="variable"/>
    <w:sig w:usb0="E1002EFF" w:usb1="C000605B" w:usb2="00000029" w:usb3="00000000" w:csb0="000101FF" w:csb1="00000000"/>
    <w:embedRegular r:id="rId15" w:fontKey="{0D55DFB0-4FB2-42AB-9665-AEDB3BABB00F}"/>
  </w:font>
  <w:font w:name="Verdana">
    <w:panose1 w:val="020B0604030504040204"/>
    <w:charset w:val="00"/>
    <w:family w:val="swiss"/>
    <w:pitch w:val="variable"/>
    <w:sig w:usb0="A00006FF" w:usb1="4000205B" w:usb2="00000010" w:usb3="00000000" w:csb0="0000019F" w:csb1="00000000"/>
    <w:embedRegular r:id="rId16" w:fontKey="{CF5AF01F-B16A-48A4-AC8A-8C8F2A7D025F}"/>
  </w:font>
  <w:font w:name="Segoe UI">
    <w:panose1 w:val="020B0502040204020203"/>
    <w:charset w:val="00"/>
    <w:family w:val="swiss"/>
    <w:pitch w:val="variable"/>
    <w:sig w:usb0="E4002EFF" w:usb1="C000E47F" w:usb2="00000009" w:usb3="00000000" w:csb0="000001FF" w:csb1="00000000"/>
    <w:embedRegular r:id="rId17" w:fontKey="{1550A80A-ED03-4C69-A90F-F69D20FB77B9}"/>
    <w:embedBold r:id="rId18" w:fontKey="{01A89015-8A44-4F8C-AAC7-7C63AEF34960}"/>
  </w:font>
  <w:font w:name="NimbusSanL-Regu">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E91986" w14:textId="77777777" w:rsidR="008C092C" w:rsidRDefault="008C092C">
    <w:pPr>
      <w:pStyle w:val="Rodap"/>
      <w:jc w:val="right"/>
    </w:pPr>
  </w:p>
  <w:p w14:paraId="46852217" w14:textId="77777777" w:rsidR="008C092C" w:rsidRDefault="008C092C">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5144B0" w14:textId="77777777" w:rsidR="008C092C" w:rsidRDefault="008C092C">
    <w:pPr>
      <w:pStyle w:val="Rodap"/>
      <w:jc w:val="right"/>
    </w:pPr>
  </w:p>
  <w:p w14:paraId="05C50801" w14:textId="77777777" w:rsidR="008C092C" w:rsidRDefault="008C092C">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F2895A" w14:textId="77777777" w:rsidR="00955126" w:rsidRDefault="00955126">
      <w:pPr>
        <w:spacing w:after="0"/>
      </w:pPr>
      <w:r>
        <w:separator/>
      </w:r>
    </w:p>
  </w:footnote>
  <w:footnote w:type="continuationSeparator" w:id="0">
    <w:p w14:paraId="1FAF32FA" w14:textId="77777777" w:rsidR="00955126" w:rsidRDefault="0095512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A9F513" w14:textId="77777777" w:rsidR="008C092C" w:rsidRPr="009E5215" w:rsidRDefault="008C092C">
    <w:pPr>
      <w:pStyle w:val="Cabealho"/>
      <w:jc w:val="right"/>
      <w:rPr>
        <w:rFonts w:ascii="Arial" w:hAnsi="Arial" w:cs="Arial"/>
        <w:sz w:val="20"/>
        <w:szCs w:val="20"/>
      </w:rPr>
    </w:pPr>
  </w:p>
  <w:p w14:paraId="1D2B9D7D" w14:textId="77777777" w:rsidR="008C092C" w:rsidRPr="000234FF" w:rsidRDefault="008C092C" w:rsidP="00807BB3">
    <w:pPr>
      <w:pStyle w:val="Cabealho"/>
      <w:jc w:val="right"/>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08400534"/>
      <w:docPartObj>
        <w:docPartGallery w:val="Page Numbers (Top of Page)"/>
        <w:docPartUnique/>
      </w:docPartObj>
    </w:sdtPr>
    <w:sdtEndPr>
      <w:rPr>
        <w:rFonts w:ascii="Arial" w:hAnsi="Arial" w:cs="Arial"/>
        <w:sz w:val="20"/>
        <w:szCs w:val="20"/>
      </w:rPr>
    </w:sdtEndPr>
    <w:sdtContent>
      <w:p w14:paraId="4FBCEEDA" w14:textId="77777777" w:rsidR="008C092C" w:rsidRPr="009E5215" w:rsidRDefault="008C092C">
        <w:pPr>
          <w:pStyle w:val="Cabealho"/>
          <w:jc w:val="right"/>
          <w:rPr>
            <w:rFonts w:ascii="Arial" w:hAnsi="Arial" w:cs="Arial"/>
            <w:sz w:val="20"/>
            <w:szCs w:val="20"/>
          </w:rPr>
        </w:pPr>
        <w:r w:rsidRPr="009E5215">
          <w:rPr>
            <w:rFonts w:ascii="Arial" w:hAnsi="Arial" w:cs="Arial"/>
            <w:sz w:val="20"/>
            <w:szCs w:val="20"/>
          </w:rPr>
          <w:fldChar w:fldCharType="begin"/>
        </w:r>
        <w:r w:rsidRPr="009E5215">
          <w:rPr>
            <w:rFonts w:ascii="Arial" w:hAnsi="Arial" w:cs="Arial"/>
            <w:sz w:val="20"/>
            <w:szCs w:val="20"/>
          </w:rPr>
          <w:instrText>PAGE   \* MERGEFORMAT</w:instrText>
        </w:r>
        <w:r w:rsidRPr="009E5215">
          <w:rPr>
            <w:rFonts w:ascii="Arial" w:hAnsi="Arial" w:cs="Arial"/>
            <w:sz w:val="20"/>
            <w:szCs w:val="20"/>
          </w:rPr>
          <w:fldChar w:fldCharType="separate"/>
        </w:r>
        <w:r>
          <w:rPr>
            <w:rFonts w:ascii="Arial" w:hAnsi="Arial" w:cs="Arial"/>
            <w:noProof/>
            <w:sz w:val="20"/>
            <w:szCs w:val="20"/>
          </w:rPr>
          <w:t>21</w:t>
        </w:r>
        <w:r w:rsidRPr="009E5215">
          <w:rPr>
            <w:rFonts w:ascii="Arial" w:hAnsi="Arial" w:cs="Arial"/>
            <w:sz w:val="20"/>
            <w:szCs w:val="20"/>
          </w:rPr>
          <w:fldChar w:fldCharType="end"/>
        </w:r>
      </w:p>
    </w:sdtContent>
  </w:sdt>
  <w:p w14:paraId="1E23FF88" w14:textId="77777777" w:rsidR="008C092C" w:rsidRPr="000234FF" w:rsidRDefault="008C092C" w:rsidP="00807BB3">
    <w:pPr>
      <w:pStyle w:val="Cabealho"/>
      <w:jc w:val="right"/>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03057097"/>
      <w:docPartObj>
        <w:docPartGallery w:val="Page Numbers (Top of Page)"/>
        <w:docPartUnique/>
      </w:docPartObj>
    </w:sdtPr>
    <w:sdtEndPr>
      <w:rPr>
        <w:rFonts w:ascii="Arial" w:hAnsi="Arial" w:cs="Arial"/>
        <w:sz w:val="20"/>
        <w:szCs w:val="20"/>
      </w:rPr>
    </w:sdtEndPr>
    <w:sdtContent>
      <w:p w14:paraId="61A21D61" w14:textId="77777777" w:rsidR="008C092C" w:rsidRPr="009E5215" w:rsidRDefault="008C092C">
        <w:pPr>
          <w:pStyle w:val="Cabealho"/>
          <w:jc w:val="right"/>
          <w:rPr>
            <w:rFonts w:ascii="Arial" w:hAnsi="Arial" w:cs="Arial"/>
            <w:sz w:val="20"/>
            <w:szCs w:val="20"/>
          </w:rPr>
        </w:pPr>
        <w:r>
          <w:rPr>
            <w:rFonts w:ascii="Arial" w:hAnsi="Arial" w:cs="Arial"/>
            <w:sz w:val="20"/>
            <w:szCs w:val="20"/>
          </w:rPr>
          <w:t>22</w:t>
        </w:r>
      </w:p>
    </w:sdtContent>
  </w:sdt>
  <w:p w14:paraId="234DF6F2" w14:textId="77777777" w:rsidR="008C092C" w:rsidRPr="000234FF" w:rsidRDefault="008C092C" w:rsidP="00807BB3">
    <w:pPr>
      <w:pStyle w:val="Cabealho"/>
      <w:jc w:val="right"/>
      <w:rPr>
        <w:lang w:val="en-U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85916125"/>
      <w:docPartObj>
        <w:docPartGallery w:val="Page Numbers (Top of Page)"/>
        <w:docPartUnique/>
      </w:docPartObj>
    </w:sdtPr>
    <w:sdtEndPr/>
    <w:sdtContent>
      <w:p w14:paraId="121BA6BA" w14:textId="77777777" w:rsidR="008C092C" w:rsidRDefault="008C092C">
        <w:pPr>
          <w:pStyle w:val="Cabealho"/>
          <w:jc w:val="right"/>
        </w:pPr>
        <w:r>
          <w:fldChar w:fldCharType="begin"/>
        </w:r>
        <w:r>
          <w:instrText>PAGE   \* MERGEFORMAT</w:instrText>
        </w:r>
        <w:r>
          <w:fldChar w:fldCharType="separate"/>
        </w:r>
        <w:r>
          <w:rPr>
            <w:noProof/>
          </w:rPr>
          <w:t>24</w:t>
        </w:r>
        <w:r>
          <w:rPr>
            <w:noProof/>
          </w:rPr>
          <w:fldChar w:fldCharType="end"/>
        </w:r>
      </w:p>
    </w:sdtContent>
  </w:sdt>
  <w:p w14:paraId="49D7E565" w14:textId="77777777" w:rsidR="008C092C" w:rsidRPr="000234FF" w:rsidRDefault="008C092C" w:rsidP="00807BB3">
    <w:pPr>
      <w:pStyle w:val="Cabealho"/>
      <w:jc w:val="right"/>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26931339"/>
      <w:docPartObj>
        <w:docPartGallery w:val="Page Numbers (Top of Page)"/>
        <w:docPartUnique/>
      </w:docPartObj>
    </w:sdtPr>
    <w:sdtEndPr>
      <w:rPr>
        <w:rFonts w:ascii="Arial" w:hAnsi="Arial" w:cs="Arial"/>
        <w:sz w:val="20"/>
        <w:szCs w:val="20"/>
      </w:rPr>
    </w:sdtEndPr>
    <w:sdtContent>
      <w:p w14:paraId="531B5510" w14:textId="77777777" w:rsidR="008C092C" w:rsidRPr="009E5215" w:rsidRDefault="008C092C">
        <w:pPr>
          <w:pStyle w:val="Cabealho"/>
          <w:jc w:val="right"/>
          <w:rPr>
            <w:rFonts w:ascii="Arial" w:hAnsi="Arial" w:cs="Arial"/>
            <w:sz w:val="20"/>
            <w:szCs w:val="20"/>
          </w:rPr>
        </w:pPr>
        <w:r>
          <w:t>26</w:t>
        </w:r>
      </w:p>
    </w:sdtContent>
  </w:sdt>
  <w:p w14:paraId="5A9B3B06" w14:textId="77777777" w:rsidR="008C092C" w:rsidRPr="000234FF" w:rsidRDefault="008C092C" w:rsidP="00807BB3">
    <w:pPr>
      <w:pStyle w:val="Cabealho"/>
      <w:jc w:val="right"/>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93329896"/>
      <w:docPartObj>
        <w:docPartGallery w:val="Page Numbers (Top of Page)"/>
        <w:docPartUnique/>
      </w:docPartObj>
    </w:sdtPr>
    <w:sdtEndPr/>
    <w:sdtContent>
      <w:p w14:paraId="41271482" w14:textId="77777777" w:rsidR="008C092C" w:rsidRDefault="008C092C">
        <w:pPr>
          <w:pStyle w:val="Cabealho"/>
          <w:jc w:val="right"/>
        </w:pPr>
        <w:r>
          <w:fldChar w:fldCharType="begin"/>
        </w:r>
        <w:r>
          <w:instrText>PAGE   \* MERGEFORMAT</w:instrText>
        </w:r>
        <w:r>
          <w:fldChar w:fldCharType="separate"/>
        </w:r>
        <w:r>
          <w:rPr>
            <w:noProof/>
          </w:rPr>
          <w:t>27</w:t>
        </w:r>
        <w:r>
          <w:rPr>
            <w:noProof/>
          </w:rPr>
          <w:fldChar w:fldCharType="end"/>
        </w:r>
      </w:p>
    </w:sdtContent>
  </w:sdt>
  <w:p w14:paraId="134A9E3D" w14:textId="77777777" w:rsidR="008C092C" w:rsidRPr="000234FF" w:rsidRDefault="008C092C" w:rsidP="00807BB3">
    <w:pPr>
      <w:pStyle w:val="Cabealho"/>
      <w:jc w:val="right"/>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E"/>
    <w:multiLevelType w:val="singleLevel"/>
    <w:tmpl w:val="F9EC6A14"/>
    <w:lvl w:ilvl="0">
      <w:numFmt w:val="bullet"/>
      <w:lvlText w:val="*"/>
      <w:lvlJc w:val="left"/>
    </w:lvl>
  </w:abstractNum>
  <w:abstractNum w:abstractNumId="1" w15:restartNumberingAfterBreak="0">
    <w:nsid w:val="03626908"/>
    <w:multiLevelType w:val="hybridMultilevel"/>
    <w:tmpl w:val="056AF7E8"/>
    <w:lvl w:ilvl="0" w:tplc="335CA3BC">
      <w:start w:val="1"/>
      <w:numFmt w:val="decimal"/>
      <w:lvlText w:val="%1."/>
      <w:lvlJc w:val="left"/>
      <w:pPr>
        <w:ind w:left="1830" w:hanging="360"/>
      </w:pPr>
      <w:rPr>
        <w:rFonts w:hint="default"/>
      </w:rPr>
    </w:lvl>
    <w:lvl w:ilvl="1" w:tplc="04160019" w:tentative="1">
      <w:start w:val="1"/>
      <w:numFmt w:val="lowerLetter"/>
      <w:lvlText w:val="%2."/>
      <w:lvlJc w:val="left"/>
      <w:pPr>
        <w:ind w:left="2550" w:hanging="360"/>
      </w:pPr>
    </w:lvl>
    <w:lvl w:ilvl="2" w:tplc="0416001B" w:tentative="1">
      <w:start w:val="1"/>
      <w:numFmt w:val="lowerRoman"/>
      <w:lvlText w:val="%3."/>
      <w:lvlJc w:val="right"/>
      <w:pPr>
        <w:ind w:left="3270" w:hanging="180"/>
      </w:pPr>
    </w:lvl>
    <w:lvl w:ilvl="3" w:tplc="0416000F" w:tentative="1">
      <w:start w:val="1"/>
      <w:numFmt w:val="decimal"/>
      <w:lvlText w:val="%4."/>
      <w:lvlJc w:val="left"/>
      <w:pPr>
        <w:ind w:left="3990" w:hanging="360"/>
      </w:pPr>
    </w:lvl>
    <w:lvl w:ilvl="4" w:tplc="04160019" w:tentative="1">
      <w:start w:val="1"/>
      <w:numFmt w:val="lowerLetter"/>
      <w:lvlText w:val="%5."/>
      <w:lvlJc w:val="left"/>
      <w:pPr>
        <w:ind w:left="4710" w:hanging="360"/>
      </w:pPr>
    </w:lvl>
    <w:lvl w:ilvl="5" w:tplc="0416001B" w:tentative="1">
      <w:start w:val="1"/>
      <w:numFmt w:val="lowerRoman"/>
      <w:lvlText w:val="%6."/>
      <w:lvlJc w:val="right"/>
      <w:pPr>
        <w:ind w:left="5430" w:hanging="180"/>
      </w:pPr>
    </w:lvl>
    <w:lvl w:ilvl="6" w:tplc="0416000F" w:tentative="1">
      <w:start w:val="1"/>
      <w:numFmt w:val="decimal"/>
      <w:lvlText w:val="%7."/>
      <w:lvlJc w:val="left"/>
      <w:pPr>
        <w:ind w:left="6150" w:hanging="360"/>
      </w:pPr>
    </w:lvl>
    <w:lvl w:ilvl="7" w:tplc="04160019" w:tentative="1">
      <w:start w:val="1"/>
      <w:numFmt w:val="lowerLetter"/>
      <w:lvlText w:val="%8."/>
      <w:lvlJc w:val="left"/>
      <w:pPr>
        <w:ind w:left="6870" w:hanging="360"/>
      </w:pPr>
    </w:lvl>
    <w:lvl w:ilvl="8" w:tplc="0416001B" w:tentative="1">
      <w:start w:val="1"/>
      <w:numFmt w:val="lowerRoman"/>
      <w:lvlText w:val="%9."/>
      <w:lvlJc w:val="right"/>
      <w:pPr>
        <w:ind w:left="7590" w:hanging="180"/>
      </w:pPr>
    </w:lvl>
  </w:abstractNum>
  <w:abstractNum w:abstractNumId="2" w15:restartNumberingAfterBreak="0">
    <w:nsid w:val="1035672C"/>
    <w:multiLevelType w:val="hybridMultilevel"/>
    <w:tmpl w:val="AAEC9AE4"/>
    <w:lvl w:ilvl="0" w:tplc="1BE6A1E8">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 w15:restartNumberingAfterBreak="0">
    <w:nsid w:val="403C0CF0"/>
    <w:multiLevelType w:val="hybridMultilevel"/>
    <w:tmpl w:val="FA0058BC"/>
    <w:lvl w:ilvl="0" w:tplc="1BE6A1E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5A47122C"/>
    <w:multiLevelType w:val="hybridMultilevel"/>
    <w:tmpl w:val="F55EAF60"/>
    <w:lvl w:ilvl="0" w:tplc="04160001">
      <w:start w:val="1"/>
      <w:numFmt w:val="bullet"/>
      <w:lvlText w:val=""/>
      <w:lvlJc w:val="left"/>
      <w:pPr>
        <w:ind w:left="1500" w:hanging="360"/>
      </w:pPr>
      <w:rPr>
        <w:rFonts w:ascii="Symbol" w:hAnsi="Symbol" w:hint="default"/>
      </w:rPr>
    </w:lvl>
    <w:lvl w:ilvl="1" w:tplc="04160003" w:tentative="1">
      <w:start w:val="1"/>
      <w:numFmt w:val="bullet"/>
      <w:lvlText w:val="o"/>
      <w:lvlJc w:val="left"/>
      <w:pPr>
        <w:ind w:left="2220" w:hanging="360"/>
      </w:pPr>
      <w:rPr>
        <w:rFonts w:ascii="Courier New" w:hAnsi="Courier New" w:cs="Courier New" w:hint="default"/>
      </w:rPr>
    </w:lvl>
    <w:lvl w:ilvl="2" w:tplc="04160005" w:tentative="1">
      <w:start w:val="1"/>
      <w:numFmt w:val="bullet"/>
      <w:lvlText w:val=""/>
      <w:lvlJc w:val="left"/>
      <w:pPr>
        <w:ind w:left="2940" w:hanging="360"/>
      </w:pPr>
      <w:rPr>
        <w:rFonts w:ascii="Wingdings" w:hAnsi="Wingdings" w:hint="default"/>
      </w:rPr>
    </w:lvl>
    <w:lvl w:ilvl="3" w:tplc="04160001" w:tentative="1">
      <w:start w:val="1"/>
      <w:numFmt w:val="bullet"/>
      <w:lvlText w:val=""/>
      <w:lvlJc w:val="left"/>
      <w:pPr>
        <w:ind w:left="3660" w:hanging="360"/>
      </w:pPr>
      <w:rPr>
        <w:rFonts w:ascii="Symbol" w:hAnsi="Symbol" w:hint="default"/>
      </w:rPr>
    </w:lvl>
    <w:lvl w:ilvl="4" w:tplc="04160003" w:tentative="1">
      <w:start w:val="1"/>
      <w:numFmt w:val="bullet"/>
      <w:lvlText w:val="o"/>
      <w:lvlJc w:val="left"/>
      <w:pPr>
        <w:ind w:left="4380" w:hanging="360"/>
      </w:pPr>
      <w:rPr>
        <w:rFonts w:ascii="Courier New" w:hAnsi="Courier New" w:cs="Courier New" w:hint="default"/>
      </w:rPr>
    </w:lvl>
    <w:lvl w:ilvl="5" w:tplc="04160005" w:tentative="1">
      <w:start w:val="1"/>
      <w:numFmt w:val="bullet"/>
      <w:lvlText w:val=""/>
      <w:lvlJc w:val="left"/>
      <w:pPr>
        <w:ind w:left="5100" w:hanging="360"/>
      </w:pPr>
      <w:rPr>
        <w:rFonts w:ascii="Wingdings" w:hAnsi="Wingdings" w:hint="default"/>
      </w:rPr>
    </w:lvl>
    <w:lvl w:ilvl="6" w:tplc="04160001" w:tentative="1">
      <w:start w:val="1"/>
      <w:numFmt w:val="bullet"/>
      <w:lvlText w:val=""/>
      <w:lvlJc w:val="left"/>
      <w:pPr>
        <w:ind w:left="5820" w:hanging="360"/>
      </w:pPr>
      <w:rPr>
        <w:rFonts w:ascii="Symbol" w:hAnsi="Symbol" w:hint="default"/>
      </w:rPr>
    </w:lvl>
    <w:lvl w:ilvl="7" w:tplc="04160003" w:tentative="1">
      <w:start w:val="1"/>
      <w:numFmt w:val="bullet"/>
      <w:lvlText w:val="o"/>
      <w:lvlJc w:val="left"/>
      <w:pPr>
        <w:ind w:left="6540" w:hanging="360"/>
      </w:pPr>
      <w:rPr>
        <w:rFonts w:ascii="Courier New" w:hAnsi="Courier New" w:cs="Courier New" w:hint="default"/>
      </w:rPr>
    </w:lvl>
    <w:lvl w:ilvl="8" w:tplc="04160005" w:tentative="1">
      <w:start w:val="1"/>
      <w:numFmt w:val="bullet"/>
      <w:lvlText w:val=""/>
      <w:lvlJc w:val="left"/>
      <w:pPr>
        <w:ind w:left="7260" w:hanging="360"/>
      </w:pPr>
      <w:rPr>
        <w:rFonts w:ascii="Wingdings" w:hAnsi="Wingdings" w:hint="default"/>
      </w:rPr>
    </w:lvl>
  </w:abstractNum>
  <w:abstractNum w:abstractNumId="5" w15:restartNumberingAfterBreak="0">
    <w:nsid w:val="5E4D6827"/>
    <w:multiLevelType w:val="hybridMultilevel"/>
    <w:tmpl w:val="5F5806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5F3D78C5"/>
    <w:multiLevelType w:val="hybridMultilevel"/>
    <w:tmpl w:val="0240A40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65954D6B"/>
    <w:multiLevelType w:val="hybridMultilevel"/>
    <w:tmpl w:val="7B5E62C6"/>
    <w:lvl w:ilvl="0" w:tplc="1BE6A1E8">
      <w:start w:val="1"/>
      <w:numFmt w:val="bullet"/>
      <w:lvlText w:val="·"/>
      <w:lvlJc w:val="left"/>
      <w:pPr>
        <w:ind w:left="720" w:hanging="360"/>
      </w:pPr>
      <w:rPr>
        <w:rFonts w:ascii="Symbol" w:hAnsi="Symbol" w:hint="default"/>
      </w:rPr>
    </w:lvl>
    <w:lvl w:ilvl="1" w:tplc="C0DC3428">
      <w:start w:val="1"/>
      <w:numFmt w:val="bullet"/>
      <w:lvlText w:val="o"/>
      <w:lvlJc w:val="left"/>
      <w:pPr>
        <w:ind w:left="1440" w:hanging="360"/>
      </w:pPr>
      <w:rPr>
        <w:rFonts w:ascii="Courier New" w:hAnsi="Courier New" w:hint="default"/>
      </w:rPr>
    </w:lvl>
    <w:lvl w:ilvl="2" w:tplc="72B61272">
      <w:start w:val="1"/>
      <w:numFmt w:val="bullet"/>
      <w:lvlText w:val=""/>
      <w:lvlJc w:val="left"/>
      <w:pPr>
        <w:ind w:left="2160" w:hanging="360"/>
      </w:pPr>
      <w:rPr>
        <w:rFonts w:ascii="Wingdings" w:hAnsi="Wingdings" w:hint="default"/>
      </w:rPr>
    </w:lvl>
    <w:lvl w:ilvl="3" w:tplc="105AA3C4">
      <w:start w:val="1"/>
      <w:numFmt w:val="bullet"/>
      <w:lvlText w:val=""/>
      <w:lvlJc w:val="left"/>
      <w:pPr>
        <w:ind w:left="2880" w:hanging="360"/>
      </w:pPr>
      <w:rPr>
        <w:rFonts w:ascii="Symbol" w:hAnsi="Symbol" w:hint="default"/>
      </w:rPr>
    </w:lvl>
    <w:lvl w:ilvl="4" w:tplc="1AF816B4">
      <w:start w:val="1"/>
      <w:numFmt w:val="bullet"/>
      <w:lvlText w:val="o"/>
      <w:lvlJc w:val="left"/>
      <w:pPr>
        <w:ind w:left="3600" w:hanging="360"/>
      </w:pPr>
      <w:rPr>
        <w:rFonts w:ascii="Courier New" w:hAnsi="Courier New" w:hint="default"/>
      </w:rPr>
    </w:lvl>
    <w:lvl w:ilvl="5" w:tplc="4C2A771A">
      <w:start w:val="1"/>
      <w:numFmt w:val="bullet"/>
      <w:lvlText w:val=""/>
      <w:lvlJc w:val="left"/>
      <w:pPr>
        <w:ind w:left="4320" w:hanging="360"/>
      </w:pPr>
      <w:rPr>
        <w:rFonts w:ascii="Wingdings" w:hAnsi="Wingdings" w:hint="default"/>
      </w:rPr>
    </w:lvl>
    <w:lvl w:ilvl="6" w:tplc="C6A89102">
      <w:start w:val="1"/>
      <w:numFmt w:val="bullet"/>
      <w:lvlText w:val=""/>
      <w:lvlJc w:val="left"/>
      <w:pPr>
        <w:ind w:left="5040" w:hanging="360"/>
      </w:pPr>
      <w:rPr>
        <w:rFonts w:ascii="Symbol" w:hAnsi="Symbol" w:hint="default"/>
      </w:rPr>
    </w:lvl>
    <w:lvl w:ilvl="7" w:tplc="7DEE9F56">
      <w:start w:val="1"/>
      <w:numFmt w:val="bullet"/>
      <w:lvlText w:val="o"/>
      <w:lvlJc w:val="left"/>
      <w:pPr>
        <w:ind w:left="5760" w:hanging="360"/>
      </w:pPr>
      <w:rPr>
        <w:rFonts w:ascii="Courier New" w:hAnsi="Courier New" w:hint="default"/>
      </w:rPr>
    </w:lvl>
    <w:lvl w:ilvl="8" w:tplc="51F48192">
      <w:start w:val="1"/>
      <w:numFmt w:val="bullet"/>
      <w:lvlText w:val=""/>
      <w:lvlJc w:val="left"/>
      <w:pPr>
        <w:ind w:left="6480" w:hanging="360"/>
      </w:pPr>
      <w:rPr>
        <w:rFonts w:ascii="Wingdings" w:hAnsi="Wingdings" w:hint="default"/>
      </w:rPr>
    </w:lvl>
  </w:abstractNum>
  <w:abstractNum w:abstractNumId="8" w15:restartNumberingAfterBreak="0">
    <w:nsid w:val="6D8442B6"/>
    <w:multiLevelType w:val="hybridMultilevel"/>
    <w:tmpl w:val="0B482C3C"/>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9" w15:restartNumberingAfterBreak="0">
    <w:nsid w:val="7CAE7CD6"/>
    <w:multiLevelType w:val="hybridMultilevel"/>
    <w:tmpl w:val="C4C8A43A"/>
    <w:lvl w:ilvl="0" w:tplc="B5F2BD6C">
      <w:start w:val="1"/>
      <w:numFmt w:val="bullet"/>
      <w:lvlText w:val="·"/>
      <w:lvlJc w:val="left"/>
      <w:pPr>
        <w:ind w:left="720" w:hanging="360"/>
      </w:pPr>
      <w:rPr>
        <w:rFonts w:ascii="Symbol" w:hAnsi="Symbol" w:hint="default"/>
      </w:rPr>
    </w:lvl>
    <w:lvl w:ilvl="1" w:tplc="52BA1A04">
      <w:start w:val="1"/>
      <w:numFmt w:val="bullet"/>
      <w:lvlText w:val="o"/>
      <w:lvlJc w:val="left"/>
      <w:pPr>
        <w:ind w:left="1440" w:hanging="360"/>
      </w:pPr>
      <w:rPr>
        <w:rFonts w:ascii="Courier New" w:hAnsi="Courier New" w:cs="Times New Roman" w:hint="default"/>
      </w:rPr>
    </w:lvl>
    <w:lvl w:ilvl="2" w:tplc="6CB25158">
      <w:start w:val="1"/>
      <w:numFmt w:val="bullet"/>
      <w:lvlText w:val=""/>
      <w:lvlJc w:val="left"/>
      <w:pPr>
        <w:ind w:left="2160" w:hanging="360"/>
      </w:pPr>
      <w:rPr>
        <w:rFonts w:ascii="Wingdings" w:hAnsi="Wingdings" w:hint="default"/>
      </w:rPr>
    </w:lvl>
    <w:lvl w:ilvl="3" w:tplc="186AF3D6">
      <w:start w:val="1"/>
      <w:numFmt w:val="bullet"/>
      <w:lvlText w:val=""/>
      <w:lvlJc w:val="left"/>
      <w:pPr>
        <w:ind w:left="2880" w:hanging="360"/>
      </w:pPr>
      <w:rPr>
        <w:rFonts w:ascii="Symbol" w:hAnsi="Symbol" w:hint="default"/>
      </w:rPr>
    </w:lvl>
    <w:lvl w:ilvl="4" w:tplc="DC649996">
      <w:start w:val="1"/>
      <w:numFmt w:val="bullet"/>
      <w:lvlText w:val="o"/>
      <w:lvlJc w:val="left"/>
      <w:pPr>
        <w:ind w:left="3600" w:hanging="360"/>
      </w:pPr>
      <w:rPr>
        <w:rFonts w:ascii="Courier New" w:hAnsi="Courier New" w:cs="Times New Roman" w:hint="default"/>
      </w:rPr>
    </w:lvl>
    <w:lvl w:ilvl="5" w:tplc="B7BA0054">
      <w:start w:val="1"/>
      <w:numFmt w:val="bullet"/>
      <w:lvlText w:val=""/>
      <w:lvlJc w:val="left"/>
      <w:pPr>
        <w:ind w:left="4320" w:hanging="360"/>
      </w:pPr>
      <w:rPr>
        <w:rFonts w:ascii="Wingdings" w:hAnsi="Wingdings" w:hint="default"/>
      </w:rPr>
    </w:lvl>
    <w:lvl w:ilvl="6" w:tplc="F5B027F0">
      <w:start w:val="1"/>
      <w:numFmt w:val="bullet"/>
      <w:lvlText w:val=""/>
      <w:lvlJc w:val="left"/>
      <w:pPr>
        <w:ind w:left="5040" w:hanging="360"/>
      </w:pPr>
      <w:rPr>
        <w:rFonts w:ascii="Symbol" w:hAnsi="Symbol" w:hint="default"/>
      </w:rPr>
    </w:lvl>
    <w:lvl w:ilvl="7" w:tplc="A88688C8">
      <w:start w:val="1"/>
      <w:numFmt w:val="bullet"/>
      <w:lvlText w:val="o"/>
      <w:lvlJc w:val="left"/>
      <w:pPr>
        <w:ind w:left="5760" w:hanging="360"/>
      </w:pPr>
      <w:rPr>
        <w:rFonts w:ascii="Courier New" w:hAnsi="Courier New" w:cs="Times New Roman" w:hint="default"/>
      </w:rPr>
    </w:lvl>
    <w:lvl w:ilvl="8" w:tplc="042A2AD6">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4"/>
  </w:num>
  <w:num w:numId="4">
    <w:abstractNumId w:val="5"/>
  </w:num>
  <w:num w:numId="5">
    <w:abstractNumId w:val="9"/>
  </w:num>
  <w:num w:numId="6">
    <w:abstractNumId w:val="7"/>
  </w:num>
  <w:num w:numId="7">
    <w:abstractNumId w:val="3"/>
  </w:num>
  <w:num w:numId="8">
    <w:abstractNumId w:val="2"/>
  </w:num>
  <w:num w:numId="9">
    <w:abstractNumId w:val="0"/>
    <w:lvlOverride w:ilvl="0">
      <w:lvl w:ilvl="0">
        <w:numFmt w:val="bullet"/>
        <w:lvlText w:val=""/>
        <w:legacy w:legacy="1" w:legacySpace="0" w:legacyIndent="0"/>
        <w:lvlJc w:val="left"/>
        <w:rPr>
          <w:rFonts w:ascii="Symbol" w:hAnsi="Symbol" w:hint="default"/>
        </w:rPr>
      </w:lvl>
    </w:lvlOverride>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embedSystemFont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71A6"/>
    <w:rsid w:val="0000275D"/>
    <w:rsid w:val="000037E8"/>
    <w:rsid w:val="00007330"/>
    <w:rsid w:val="0001306A"/>
    <w:rsid w:val="0001472E"/>
    <w:rsid w:val="0001496E"/>
    <w:rsid w:val="00014D3D"/>
    <w:rsid w:val="0002301B"/>
    <w:rsid w:val="00024A16"/>
    <w:rsid w:val="00031B74"/>
    <w:rsid w:val="00034264"/>
    <w:rsid w:val="00035265"/>
    <w:rsid w:val="00037BEF"/>
    <w:rsid w:val="0004456B"/>
    <w:rsid w:val="0004755E"/>
    <w:rsid w:val="000571A2"/>
    <w:rsid w:val="000602A5"/>
    <w:rsid w:val="000643A2"/>
    <w:rsid w:val="000668AD"/>
    <w:rsid w:val="00070344"/>
    <w:rsid w:val="000804F9"/>
    <w:rsid w:val="000856C9"/>
    <w:rsid w:val="00085704"/>
    <w:rsid w:val="00087880"/>
    <w:rsid w:val="00090707"/>
    <w:rsid w:val="000933C7"/>
    <w:rsid w:val="000A09E9"/>
    <w:rsid w:val="000A445C"/>
    <w:rsid w:val="000A4AED"/>
    <w:rsid w:val="000A4D36"/>
    <w:rsid w:val="000A5FAD"/>
    <w:rsid w:val="000C0C11"/>
    <w:rsid w:val="000C3646"/>
    <w:rsid w:val="000C73CB"/>
    <w:rsid w:val="000D0D14"/>
    <w:rsid w:val="000D46AB"/>
    <w:rsid w:val="000D591B"/>
    <w:rsid w:val="000D6E4F"/>
    <w:rsid w:val="000D7953"/>
    <w:rsid w:val="000E42A1"/>
    <w:rsid w:val="000E7AEE"/>
    <w:rsid w:val="000F10A3"/>
    <w:rsid w:val="000F4102"/>
    <w:rsid w:val="001012E7"/>
    <w:rsid w:val="00111B20"/>
    <w:rsid w:val="0011304C"/>
    <w:rsid w:val="00116F21"/>
    <w:rsid w:val="00120FD1"/>
    <w:rsid w:val="001220A9"/>
    <w:rsid w:val="00124F84"/>
    <w:rsid w:val="001269EA"/>
    <w:rsid w:val="00134A2D"/>
    <w:rsid w:val="00136055"/>
    <w:rsid w:val="0014068D"/>
    <w:rsid w:val="001410A7"/>
    <w:rsid w:val="00143013"/>
    <w:rsid w:val="00143B93"/>
    <w:rsid w:val="0014492E"/>
    <w:rsid w:val="00154C33"/>
    <w:rsid w:val="00164C17"/>
    <w:rsid w:val="0016699A"/>
    <w:rsid w:val="0016778D"/>
    <w:rsid w:val="00173CBC"/>
    <w:rsid w:val="00173F7F"/>
    <w:rsid w:val="0017465A"/>
    <w:rsid w:val="00191CBF"/>
    <w:rsid w:val="001B2D3D"/>
    <w:rsid w:val="001B3990"/>
    <w:rsid w:val="001B41D6"/>
    <w:rsid w:val="001C220F"/>
    <w:rsid w:val="001D0627"/>
    <w:rsid w:val="001D1828"/>
    <w:rsid w:val="001E1122"/>
    <w:rsid w:val="001E1E43"/>
    <w:rsid w:val="001E7BE1"/>
    <w:rsid w:val="001F3AE6"/>
    <w:rsid w:val="001F557C"/>
    <w:rsid w:val="001F5F7A"/>
    <w:rsid w:val="001F7ACB"/>
    <w:rsid w:val="00205F07"/>
    <w:rsid w:val="00212730"/>
    <w:rsid w:val="00212F4A"/>
    <w:rsid w:val="002151D5"/>
    <w:rsid w:val="00216A24"/>
    <w:rsid w:val="00216E8E"/>
    <w:rsid w:val="00224AA4"/>
    <w:rsid w:val="002265C5"/>
    <w:rsid w:val="0023280D"/>
    <w:rsid w:val="00234783"/>
    <w:rsid w:val="00242791"/>
    <w:rsid w:val="00245598"/>
    <w:rsid w:val="0025243C"/>
    <w:rsid w:val="002542A2"/>
    <w:rsid w:val="00254C2D"/>
    <w:rsid w:val="00257F6D"/>
    <w:rsid w:val="00264573"/>
    <w:rsid w:val="00277F58"/>
    <w:rsid w:val="002813C5"/>
    <w:rsid w:val="002838DC"/>
    <w:rsid w:val="00284E9A"/>
    <w:rsid w:val="00287CF6"/>
    <w:rsid w:val="002912F8"/>
    <w:rsid w:val="00292476"/>
    <w:rsid w:val="00293ED2"/>
    <w:rsid w:val="002A47C9"/>
    <w:rsid w:val="002A5D58"/>
    <w:rsid w:val="002A6C22"/>
    <w:rsid w:val="002B3BBD"/>
    <w:rsid w:val="002C2D4E"/>
    <w:rsid w:val="002C2E06"/>
    <w:rsid w:val="002C650C"/>
    <w:rsid w:val="002C650E"/>
    <w:rsid w:val="002D0124"/>
    <w:rsid w:val="002D1D88"/>
    <w:rsid w:val="002E1E08"/>
    <w:rsid w:val="002F0BC9"/>
    <w:rsid w:val="002F1EF6"/>
    <w:rsid w:val="00303E48"/>
    <w:rsid w:val="00304E67"/>
    <w:rsid w:val="00305CD4"/>
    <w:rsid w:val="003206E4"/>
    <w:rsid w:val="00322B1D"/>
    <w:rsid w:val="00325E64"/>
    <w:rsid w:val="00326631"/>
    <w:rsid w:val="00326BD3"/>
    <w:rsid w:val="00331FF5"/>
    <w:rsid w:val="003336EB"/>
    <w:rsid w:val="00333C80"/>
    <w:rsid w:val="00334F69"/>
    <w:rsid w:val="00336318"/>
    <w:rsid w:val="00341A25"/>
    <w:rsid w:val="003441C5"/>
    <w:rsid w:val="0034685F"/>
    <w:rsid w:val="0034691A"/>
    <w:rsid w:val="00350C25"/>
    <w:rsid w:val="003515FD"/>
    <w:rsid w:val="00361BE0"/>
    <w:rsid w:val="00362429"/>
    <w:rsid w:val="00363A35"/>
    <w:rsid w:val="00364CEA"/>
    <w:rsid w:val="00365C9E"/>
    <w:rsid w:val="0036749B"/>
    <w:rsid w:val="00370F01"/>
    <w:rsid w:val="0037201F"/>
    <w:rsid w:val="0037339B"/>
    <w:rsid w:val="00376F37"/>
    <w:rsid w:val="00391C6A"/>
    <w:rsid w:val="00394AC3"/>
    <w:rsid w:val="003A2E03"/>
    <w:rsid w:val="003A409E"/>
    <w:rsid w:val="003A450D"/>
    <w:rsid w:val="003A633F"/>
    <w:rsid w:val="003B4E1B"/>
    <w:rsid w:val="003C0640"/>
    <w:rsid w:val="003C2603"/>
    <w:rsid w:val="003D03E4"/>
    <w:rsid w:val="003D430C"/>
    <w:rsid w:val="003D4CF4"/>
    <w:rsid w:val="003D57E4"/>
    <w:rsid w:val="003E1FE3"/>
    <w:rsid w:val="003E2E25"/>
    <w:rsid w:val="003F629C"/>
    <w:rsid w:val="00405B8F"/>
    <w:rsid w:val="0041420D"/>
    <w:rsid w:val="00415241"/>
    <w:rsid w:val="00423628"/>
    <w:rsid w:val="004268BF"/>
    <w:rsid w:val="00427BFD"/>
    <w:rsid w:val="00435826"/>
    <w:rsid w:val="004469E8"/>
    <w:rsid w:val="004510E8"/>
    <w:rsid w:val="00452158"/>
    <w:rsid w:val="00454EA0"/>
    <w:rsid w:val="00456ECC"/>
    <w:rsid w:val="004578E2"/>
    <w:rsid w:val="0046695A"/>
    <w:rsid w:val="00475072"/>
    <w:rsid w:val="00475E61"/>
    <w:rsid w:val="004765AB"/>
    <w:rsid w:val="00496A33"/>
    <w:rsid w:val="004A0571"/>
    <w:rsid w:val="004A2B5E"/>
    <w:rsid w:val="004A35FF"/>
    <w:rsid w:val="004A398A"/>
    <w:rsid w:val="004A5738"/>
    <w:rsid w:val="004A6C03"/>
    <w:rsid w:val="004A751D"/>
    <w:rsid w:val="004B3210"/>
    <w:rsid w:val="004B46D1"/>
    <w:rsid w:val="004C3D50"/>
    <w:rsid w:val="004C494B"/>
    <w:rsid w:val="004C737F"/>
    <w:rsid w:val="004D0931"/>
    <w:rsid w:val="004D152A"/>
    <w:rsid w:val="004E5002"/>
    <w:rsid w:val="004E74C8"/>
    <w:rsid w:val="004E7FBE"/>
    <w:rsid w:val="004F3816"/>
    <w:rsid w:val="005012FB"/>
    <w:rsid w:val="005049DA"/>
    <w:rsid w:val="005104DD"/>
    <w:rsid w:val="0051358D"/>
    <w:rsid w:val="00520053"/>
    <w:rsid w:val="00520565"/>
    <w:rsid w:val="00521072"/>
    <w:rsid w:val="005245E2"/>
    <w:rsid w:val="00535E06"/>
    <w:rsid w:val="00536C5C"/>
    <w:rsid w:val="00544957"/>
    <w:rsid w:val="00551975"/>
    <w:rsid w:val="005553BA"/>
    <w:rsid w:val="00555E10"/>
    <w:rsid w:val="00556CD3"/>
    <w:rsid w:val="00571D07"/>
    <w:rsid w:val="00573259"/>
    <w:rsid w:val="005745DE"/>
    <w:rsid w:val="00575AF5"/>
    <w:rsid w:val="005821AE"/>
    <w:rsid w:val="005940B9"/>
    <w:rsid w:val="005959B9"/>
    <w:rsid w:val="005A6F92"/>
    <w:rsid w:val="005B2BFA"/>
    <w:rsid w:val="005C3023"/>
    <w:rsid w:val="005C4F25"/>
    <w:rsid w:val="005C6B67"/>
    <w:rsid w:val="005D7520"/>
    <w:rsid w:val="005E34A7"/>
    <w:rsid w:val="005E3688"/>
    <w:rsid w:val="005E5FFE"/>
    <w:rsid w:val="005F195E"/>
    <w:rsid w:val="005F327C"/>
    <w:rsid w:val="00600FA0"/>
    <w:rsid w:val="006044D8"/>
    <w:rsid w:val="006145FF"/>
    <w:rsid w:val="00614CC0"/>
    <w:rsid w:val="006157EA"/>
    <w:rsid w:val="0061759A"/>
    <w:rsid w:val="00617920"/>
    <w:rsid w:val="00625EAA"/>
    <w:rsid w:val="00627A9F"/>
    <w:rsid w:val="0063071F"/>
    <w:rsid w:val="006339E2"/>
    <w:rsid w:val="006431F3"/>
    <w:rsid w:val="006456A5"/>
    <w:rsid w:val="006504BA"/>
    <w:rsid w:val="00652E78"/>
    <w:rsid w:val="00653759"/>
    <w:rsid w:val="0065755F"/>
    <w:rsid w:val="00660DFC"/>
    <w:rsid w:val="00663F56"/>
    <w:rsid w:val="00664736"/>
    <w:rsid w:val="00664EBF"/>
    <w:rsid w:val="00665C74"/>
    <w:rsid w:val="00670D65"/>
    <w:rsid w:val="00671061"/>
    <w:rsid w:val="00672678"/>
    <w:rsid w:val="00673E7B"/>
    <w:rsid w:val="00676835"/>
    <w:rsid w:val="00677ECB"/>
    <w:rsid w:val="006830F4"/>
    <w:rsid w:val="006A2988"/>
    <w:rsid w:val="006A3044"/>
    <w:rsid w:val="006A4909"/>
    <w:rsid w:val="006A6F90"/>
    <w:rsid w:val="006B25B4"/>
    <w:rsid w:val="006B39B7"/>
    <w:rsid w:val="006B6EB7"/>
    <w:rsid w:val="006C390A"/>
    <w:rsid w:val="006C3AB9"/>
    <w:rsid w:val="006C3E24"/>
    <w:rsid w:val="006D4EDB"/>
    <w:rsid w:val="006D7764"/>
    <w:rsid w:val="006E0B59"/>
    <w:rsid w:val="006E36E0"/>
    <w:rsid w:val="006E4869"/>
    <w:rsid w:val="006E618E"/>
    <w:rsid w:val="006F16C4"/>
    <w:rsid w:val="006F26EC"/>
    <w:rsid w:val="006F714A"/>
    <w:rsid w:val="006F7975"/>
    <w:rsid w:val="006F7FAA"/>
    <w:rsid w:val="007018DC"/>
    <w:rsid w:val="00704704"/>
    <w:rsid w:val="00705943"/>
    <w:rsid w:val="00706319"/>
    <w:rsid w:val="00713175"/>
    <w:rsid w:val="007223B8"/>
    <w:rsid w:val="007225CA"/>
    <w:rsid w:val="00723530"/>
    <w:rsid w:val="00725D0B"/>
    <w:rsid w:val="00730F00"/>
    <w:rsid w:val="00731255"/>
    <w:rsid w:val="00733692"/>
    <w:rsid w:val="00734494"/>
    <w:rsid w:val="00742616"/>
    <w:rsid w:val="00742E89"/>
    <w:rsid w:val="0074692E"/>
    <w:rsid w:val="0075100A"/>
    <w:rsid w:val="0076092C"/>
    <w:rsid w:val="0077188B"/>
    <w:rsid w:val="0077336F"/>
    <w:rsid w:val="00775161"/>
    <w:rsid w:val="00775FB4"/>
    <w:rsid w:val="00781975"/>
    <w:rsid w:val="00783913"/>
    <w:rsid w:val="00783BF6"/>
    <w:rsid w:val="0079221C"/>
    <w:rsid w:val="00794A6D"/>
    <w:rsid w:val="00794D91"/>
    <w:rsid w:val="007A0E3E"/>
    <w:rsid w:val="007A125E"/>
    <w:rsid w:val="007A174B"/>
    <w:rsid w:val="007A438C"/>
    <w:rsid w:val="007C3651"/>
    <w:rsid w:val="007D13E1"/>
    <w:rsid w:val="007D5837"/>
    <w:rsid w:val="007D5A8E"/>
    <w:rsid w:val="007D6287"/>
    <w:rsid w:val="007E013D"/>
    <w:rsid w:val="007F5340"/>
    <w:rsid w:val="007F53E1"/>
    <w:rsid w:val="007F5D0D"/>
    <w:rsid w:val="00803F34"/>
    <w:rsid w:val="00806670"/>
    <w:rsid w:val="00806F2C"/>
    <w:rsid w:val="00807BB3"/>
    <w:rsid w:val="00817F14"/>
    <w:rsid w:val="00820971"/>
    <w:rsid w:val="00822166"/>
    <w:rsid w:val="0082557D"/>
    <w:rsid w:val="008333CB"/>
    <w:rsid w:val="00835A60"/>
    <w:rsid w:val="00840B97"/>
    <w:rsid w:val="00843D19"/>
    <w:rsid w:val="00853D01"/>
    <w:rsid w:val="00861345"/>
    <w:rsid w:val="008704CB"/>
    <w:rsid w:val="0087149C"/>
    <w:rsid w:val="00887442"/>
    <w:rsid w:val="008933A8"/>
    <w:rsid w:val="0089499D"/>
    <w:rsid w:val="00894BFC"/>
    <w:rsid w:val="00896BDA"/>
    <w:rsid w:val="008A02B7"/>
    <w:rsid w:val="008A03A8"/>
    <w:rsid w:val="008A040B"/>
    <w:rsid w:val="008A4A51"/>
    <w:rsid w:val="008B02DA"/>
    <w:rsid w:val="008B1B19"/>
    <w:rsid w:val="008C0199"/>
    <w:rsid w:val="008C092C"/>
    <w:rsid w:val="008C0BB6"/>
    <w:rsid w:val="008D06B5"/>
    <w:rsid w:val="008D6683"/>
    <w:rsid w:val="008E009A"/>
    <w:rsid w:val="008E32D4"/>
    <w:rsid w:val="008E3FD9"/>
    <w:rsid w:val="008E53B6"/>
    <w:rsid w:val="008E5B09"/>
    <w:rsid w:val="008F5217"/>
    <w:rsid w:val="0090514C"/>
    <w:rsid w:val="009070BF"/>
    <w:rsid w:val="009075A3"/>
    <w:rsid w:val="00911031"/>
    <w:rsid w:val="00920C66"/>
    <w:rsid w:val="0092485C"/>
    <w:rsid w:val="00926344"/>
    <w:rsid w:val="00930165"/>
    <w:rsid w:val="0093263E"/>
    <w:rsid w:val="00936400"/>
    <w:rsid w:val="00941B14"/>
    <w:rsid w:val="00946878"/>
    <w:rsid w:val="00952672"/>
    <w:rsid w:val="00955126"/>
    <w:rsid w:val="00955B80"/>
    <w:rsid w:val="009563CA"/>
    <w:rsid w:val="00963A78"/>
    <w:rsid w:val="00967F00"/>
    <w:rsid w:val="00973006"/>
    <w:rsid w:val="00976351"/>
    <w:rsid w:val="0097724D"/>
    <w:rsid w:val="00981780"/>
    <w:rsid w:val="00984AFB"/>
    <w:rsid w:val="00996203"/>
    <w:rsid w:val="00997853"/>
    <w:rsid w:val="009A335D"/>
    <w:rsid w:val="009A60AD"/>
    <w:rsid w:val="009A66C1"/>
    <w:rsid w:val="009A7DFD"/>
    <w:rsid w:val="009B0BA7"/>
    <w:rsid w:val="009B1701"/>
    <w:rsid w:val="009B3B8A"/>
    <w:rsid w:val="009C7137"/>
    <w:rsid w:val="009D1E6C"/>
    <w:rsid w:val="009D3137"/>
    <w:rsid w:val="009D59B9"/>
    <w:rsid w:val="009D6185"/>
    <w:rsid w:val="009D687B"/>
    <w:rsid w:val="009E5215"/>
    <w:rsid w:val="009E558A"/>
    <w:rsid w:val="009E6DAB"/>
    <w:rsid w:val="009F0B3E"/>
    <w:rsid w:val="009F6AF9"/>
    <w:rsid w:val="009F6E94"/>
    <w:rsid w:val="009F70B2"/>
    <w:rsid w:val="00A03565"/>
    <w:rsid w:val="00A043A5"/>
    <w:rsid w:val="00A0544F"/>
    <w:rsid w:val="00A066E5"/>
    <w:rsid w:val="00A10AED"/>
    <w:rsid w:val="00A110EC"/>
    <w:rsid w:val="00A12554"/>
    <w:rsid w:val="00A22714"/>
    <w:rsid w:val="00A22B8E"/>
    <w:rsid w:val="00A3370A"/>
    <w:rsid w:val="00A33B91"/>
    <w:rsid w:val="00A34053"/>
    <w:rsid w:val="00A36AAF"/>
    <w:rsid w:val="00A36D2F"/>
    <w:rsid w:val="00A37B1E"/>
    <w:rsid w:val="00A42AA3"/>
    <w:rsid w:val="00A45869"/>
    <w:rsid w:val="00A50390"/>
    <w:rsid w:val="00A51800"/>
    <w:rsid w:val="00A53ECD"/>
    <w:rsid w:val="00A54502"/>
    <w:rsid w:val="00A555A2"/>
    <w:rsid w:val="00A632A5"/>
    <w:rsid w:val="00A751EE"/>
    <w:rsid w:val="00A753C5"/>
    <w:rsid w:val="00A75D12"/>
    <w:rsid w:val="00A82BE5"/>
    <w:rsid w:val="00A868BD"/>
    <w:rsid w:val="00A87A01"/>
    <w:rsid w:val="00AA6FAD"/>
    <w:rsid w:val="00AB2BA4"/>
    <w:rsid w:val="00AB57D0"/>
    <w:rsid w:val="00AB7956"/>
    <w:rsid w:val="00AB7BD3"/>
    <w:rsid w:val="00AC0364"/>
    <w:rsid w:val="00AC4961"/>
    <w:rsid w:val="00AC529D"/>
    <w:rsid w:val="00AC794A"/>
    <w:rsid w:val="00AD6431"/>
    <w:rsid w:val="00AE1B15"/>
    <w:rsid w:val="00AE3E2F"/>
    <w:rsid w:val="00AF1F08"/>
    <w:rsid w:val="00AF36D5"/>
    <w:rsid w:val="00AF695A"/>
    <w:rsid w:val="00AF760D"/>
    <w:rsid w:val="00B04CCF"/>
    <w:rsid w:val="00B06C33"/>
    <w:rsid w:val="00B07342"/>
    <w:rsid w:val="00B11FF8"/>
    <w:rsid w:val="00B12002"/>
    <w:rsid w:val="00B125A7"/>
    <w:rsid w:val="00B14C29"/>
    <w:rsid w:val="00B310AC"/>
    <w:rsid w:val="00B35F81"/>
    <w:rsid w:val="00B409A8"/>
    <w:rsid w:val="00B41676"/>
    <w:rsid w:val="00B46FF0"/>
    <w:rsid w:val="00B5338F"/>
    <w:rsid w:val="00B542B9"/>
    <w:rsid w:val="00B61F97"/>
    <w:rsid w:val="00B72B1B"/>
    <w:rsid w:val="00B72CBE"/>
    <w:rsid w:val="00B75650"/>
    <w:rsid w:val="00B771A6"/>
    <w:rsid w:val="00B77C75"/>
    <w:rsid w:val="00B80E0A"/>
    <w:rsid w:val="00B97A09"/>
    <w:rsid w:val="00B97AD6"/>
    <w:rsid w:val="00BA01D2"/>
    <w:rsid w:val="00BA2A2A"/>
    <w:rsid w:val="00BA3AF2"/>
    <w:rsid w:val="00BA5CE5"/>
    <w:rsid w:val="00BA5F55"/>
    <w:rsid w:val="00BA7A25"/>
    <w:rsid w:val="00BB0AFD"/>
    <w:rsid w:val="00BB1497"/>
    <w:rsid w:val="00BB18C4"/>
    <w:rsid w:val="00BB2000"/>
    <w:rsid w:val="00BB42BE"/>
    <w:rsid w:val="00BB5CE0"/>
    <w:rsid w:val="00BB7361"/>
    <w:rsid w:val="00BD0E63"/>
    <w:rsid w:val="00BD3410"/>
    <w:rsid w:val="00BD398D"/>
    <w:rsid w:val="00BD4FDF"/>
    <w:rsid w:val="00BF577F"/>
    <w:rsid w:val="00C047B7"/>
    <w:rsid w:val="00C04D1A"/>
    <w:rsid w:val="00C052C4"/>
    <w:rsid w:val="00C1109D"/>
    <w:rsid w:val="00C115C3"/>
    <w:rsid w:val="00C1697A"/>
    <w:rsid w:val="00C25EFF"/>
    <w:rsid w:val="00C30327"/>
    <w:rsid w:val="00C345ED"/>
    <w:rsid w:val="00C41885"/>
    <w:rsid w:val="00C42DD6"/>
    <w:rsid w:val="00C4325A"/>
    <w:rsid w:val="00C47679"/>
    <w:rsid w:val="00C5039E"/>
    <w:rsid w:val="00C56A46"/>
    <w:rsid w:val="00C575AF"/>
    <w:rsid w:val="00C61799"/>
    <w:rsid w:val="00C70E3F"/>
    <w:rsid w:val="00C734A8"/>
    <w:rsid w:val="00C73EDC"/>
    <w:rsid w:val="00C73F15"/>
    <w:rsid w:val="00C7413D"/>
    <w:rsid w:val="00C74B0F"/>
    <w:rsid w:val="00C763B7"/>
    <w:rsid w:val="00C81C50"/>
    <w:rsid w:val="00C831C9"/>
    <w:rsid w:val="00C872B3"/>
    <w:rsid w:val="00C909E8"/>
    <w:rsid w:val="00C9207E"/>
    <w:rsid w:val="00CA1AB0"/>
    <w:rsid w:val="00CA4433"/>
    <w:rsid w:val="00CB18F0"/>
    <w:rsid w:val="00CB2025"/>
    <w:rsid w:val="00CD0D74"/>
    <w:rsid w:val="00CD19FB"/>
    <w:rsid w:val="00CD332A"/>
    <w:rsid w:val="00CD588A"/>
    <w:rsid w:val="00CE387E"/>
    <w:rsid w:val="00CE5F47"/>
    <w:rsid w:val="00CF0314"/>
    <w:rsid w:val="00CF4F6E"/>
    <w:rsid w:val="00CF7D45"/>
    <w:rsid w:val="00D01365"/>
    <w:rsid w:val="00D044B7"/>
    <w:rsid w:val="00D074B8"/>
    <w:rsid w:val="00D13C6B"/>
    <w:rsid w:val="00D16948"/>
    <w:rsid w:val="00D176B2"/>
    <w:rsid w:val="00D3156C"/>
    <w:rsid w:val="00D32712"/>
    <w:rsid w:val="00D375F6"/>
    <w:rsid w:val="00D43125"/>
    <w:rsid w:val="00D43E0F"/>
    <w:rsid w:val="00D52C5E"/>
    <w:rsid w:val="00D6257B"/>
    <w:rsid w:val="00D625FF"/>
    <w:rsid w:val="00D71251"/>
    <w:rsid w:val="00D770BC"/>
    <w:rsid w:val="00D77B00"/>
    <w:rsid w:val="00D812B9"/>
    <w:rsid w:val="00D83EF4"/>
    <w:rsid w:val="00D84D8B"/>
    <w:rsid w:val="00D854CF"/>
    <w:rsid w:val="00D87246"/>
    <w:rsid w:val="00D939CE"/>
    <w:rsid w:val="00D95229"/>
    <w:rsid w:val="00D95A83"/>
    <w:rsid w:val="00D9674F"/>
    <w:rsid w:val="00DA44DE"/>
    <w:rsid w:val="00DB06A4"/>
    <w:rsid w:val="00DB1A5A"/>
    <w:rsid w:val="00DB221B"/>
    <w:rsid w:val="00DC6011"/>
    <w:rsid w:val="00DC6323"/>
    <w:rsid w:val="00DC7D27"/>
    <w:rsid w:val="00DD2F8D"/>
    <w:rsid w:val="00DD432E"/>
    <w:rsid w:val="00DD442D"/>
    <w:rsid w:val="00DE20A8"/>
    <w:rsid w:val="00DF5322"/>
    <w:rsid w:val="00DF732C"/>
    <w:rsid w:val="00E04942"/>
    <w:rsid w:val="00E04951"/>
    <w:rsid w:val="00E051AF"/>
    <w:rsid w:val="00E11605"/>
    <w:rsid w:val="00E147E4"/>
    <w:rsid w:val="00E17623"/>
    <w:rsid w:val="00E17E7F"/>
    <w:rsid w:val="00E201F1"/>
    <w:rsid w:val="00E22326"/>
    <w:rsid w:val="00E22A89"/>
    <w:rsid w:val="00E235D2"/>
    <w:rsid w:val="00E2728D"/>
    <w:rsid w:val="00E37638"/>
    <w:rsid w:val="00E40594"/>
    <w:rsid w:val="00E51561"/>
    <w:rsid w:val="00E57C19"/>
    <w:rsid w:val="00E6192D"/>
    <w:rsid w:val="00E621FF"/>
    <w:rsid w:val="00E62896"/>
    <w:rsid w:val="00E81B68"/>
    <w:rsid w:val="00E82CC9"/>
    <w:rsid w:val="00E82D26"/>
    <w:rsid w:val="00E837DC"/>
    <w:rsid w:val="00E91582"/>
    <w:rsid w:val="00E93433"/>
    <w:rsid w:val="00EA45D4"/>
    <w:rsid w:val="00EA6DFA"/>
    <w:rsid w:val="00EB19B6"/>
    <w:rsid w:val="00EB7059"/>
    <w:rsid w:val="00EB75D5"/>
    <w:rsid w:val="00EB7C74"/>
    <w:rsid w:val="00ED0D0F"/>
    <w:rsid w:val="00ED25D9"/>
    <w:rsid w:val="00ED5D21"/>
    <w:rsid w:val="00EE023B"/>
    <w:rsid w:val="00EE1F08"/>
    <w:rsid w:val="00EE2A61"/>
    <w:rsid w:val="00EF26D3"/>
    <w:rsid w:val="00F0022D"/>
    <w:rsid w:val="00F0207E"/>
    <w:rsid w:val="00F03F0C"/>
    <w:rsid w:val="00F0495E"/>
    <w:rsid w:val="00F05E66"/>
    <w:rsid w:val="00F10119"/>
    <w:rsid w:val="00F126E2"/>
    <w:rsid w:val="00F14183"/>
    <w:rsid w:val="00F2333C"/>
    <w:rsid w:val="00F26D15"/>
    <w:rsid w:val="00F34803"/>
    <w:rsid w:val="00F3640E"/>
    <w:rsid w:val="00F40042"/>
    <w:rsid w:val="00F4704B"/>
    <w:rsid w:val="00F51E14"/>
    <w:rsid w:val="00F57B99"/>
    <w:rsid w:val="00F718DD"/>
    <w:rsid w:val="00F71A1A"/>
    <w:rsid w:val="00F72398"/>
    <w:rsid w:val="00F81EE5"/>
    <w:rsid w:val="00F834DA"/>
    <w:rsid w:val="00F95DEA"/>
    <w:rsid w:val="00F9618C"/>
    <w:rsid w:val="00F96473"/>
    <w:rsid w:val="00F97422"/>
    <w:rsid w:val="00F975EB"/>
    <w:rsid w:val="00FA3275"/>
    <w:rsid w:val="00FA4465"/>
    <w:rsid w:val="00FA47FF"/>
    <w:rsid w:val="00FA4EDC"/>
    <w:rsid w:val="00FA6B3C"/>
    <w:rsid w:val="00FB1D33"/>
    <w:rsid w:val="00FD111A"/>
    <w:rsid w:val="00FD17A7"/>
    <w:rsid w:val="00FD1BEF"/>
    <w:rsid w:val="00FD39ED"/>
    <w:rsid w:val="00FD5020"/>
    <w:rsid w:val="00FE2280"/>
    <w:rsid w:val="00FE7AAB"/>
    <w:rsid w:val="00FF4213"/>
    <w:rsid w:val="00FF5BD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B28743"/>
  <w15:docId w15:val="{40F884EB-BF49-4BF5-9AC4-F873DFC27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7623"/>
    <w:pPr>
      <w:spacing w:line="240" w:lineRule="auto"/>
    </w:pPr>
  </w:style>
  <w:style w:type="paragraph" w:styleId="Ttulo1">
    <w:name w:val="heading 1"/>
    <w:basedOn w:val="Normal"/>
    <w:next w:val="Normal"/>
    <w:link w:val="Ttulo1Char"/>
    <w:autoRedefine/>
    <w:qFormat/>
    <w:rsid w:val="00E93433"/>
    <w:pPr>
      <w:keepNext/>
      <w:keepLines/>
      <w:spacing w:before="240" w:after="0" w:line="360" w:lineRule="auto"/>
      <w:jc w:val="both"/>
      <w:outlineLvl w:val="0"/>
    </w:pPr>
    <w:rPr>
      <w:rFonts w:ascii="Arial" w:eastAsia="Arial" w:hAnsi="Arial" w:cs="Arial"/>
      <w:b/>
      <w:bCs/>
      <w:color w:val="000000" w:themeColor="text1"/>
      <w:sz w:val="24"/>
      <w:szCs w:val="24"/>
    </w:rPr>
  </w:style>
  <w:style w:type="paragraph" w:styleId="Ttulo2">
    <w:name w:val="heading 2"/>
    <w:basedOn w:val="Normal"/>
    <w:next w:val="Normal"/>
    <w:link w:val="Ttulo2Char"/>
    <w:uiPriority w:val="9"/>
    <w:unhideWhenUsed/>
    <w:qFormat/>
    <w:rsid w:val="002A6C2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unhideWhenUsed/>
    <w:qFormat/>
    <w:rsid w:val="004A751D"/>
    <w:pPr>
      <w:keepNext/>
      <w:keepLines/>
      <w:spacing w:before="200" w:after="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B771A6"/>
    <w:pPr>
      <w:spacing w:after="0"/>
    </w:pPr>
    <w:rPr>
      <w:rFonts w:ascii="Tahoma" w:hAnsi="Tahoma" w:cs="Tahoma"/>
      <w:sz w:val="16"/>
      <w:szCs w:val="16"/>
    </w:rPr>
  </w:style>
  <w:style w:type="character" w:customStyle="1" w:styleId="TextodebaloChar">
    <w:name w:val="Texto de balão Char"/>
    <w:basedOn w:val="Fontepargpadro"/>
    <w:link w:val="Textodebalo"/>
    <w:uiPriority w:val="99"/>
    <w:semiHidden/>
    <w:rsid w:val="00B771A6"/>
    <w:rPr>
      <w:rFonts w:ascii="Tahoma" w:hAnsi="Tahoma" w:cs="Tahoma"/>
      <w:sz w:val="16"/>
      <w:szCs w:val="16"/>
    </w:rPr>
  </w:style>
  <w:style w:type="paragraph" w:styleId="Corpodetexto">
    <w:name w:val="Body Text"/>
    <w:basedOn w:val="Normal"/>
    <w:link w:val="CorpodetextoChar"/>
    <w:rsid w:val="00B771A6"/>
    <w:pPr>
      <w:spacing w:after="0" w:line="360" w:lineRule="auto"/>
      <w:jc w:val="both"/>
    </w:pPr>
    <w:rPr>
      <w:rFonts w:ascii="Verdana" w:eastAsia="Times New Roman" w:hAnsi="Verdana" w:cs="Times New Roman"/>
      <w:sz w:val="20"/>
      <w:szCs w:val="20"/>
      <w:lang w:eastAsia="pt-BR"/>
    </w:rPr>
  </w:style>
  <w:style w:type="character" w:customStyle="1" w:styleId="CorpodetextoChar">
    <w:name w:val="Corpo de texto Char"/>
    <w:basedOn w:val="Fontepargpadro"/>
    <w:link w:val="Corpodetexto"/>
    <w:rsid w:val="00B771A6"/>
    <w:rPr>
      <w:rFonts w:ascii="Verdana" w:eastAsia="Times New Roman" w:hAnsi="Verdana" w:cs="Times New Roman"/>
      <w:sz w:val="20"/>
      <w:szCs w:val="20"/>
      <w:lang w:eastAsia="pt-BR"/>
    </w:rPr>
  </w:style>
  <w:style w:type="paragraph" w:styleId="SemEspaamento">
    <w:name w:val="No Spacing"/>
    <w:link w:val="SemEspaamentoChar"/>
    <w:autoRedefine/>
    <w:uiPriority w:val="1"/>
    <w:qFormat/>
    <w:rsid w:val="0001306A"/>
    <w:pPr>
      <w:spacing w:after="0" w:line="360" w:lineRule="auto"/>
      <w:contextualSpacing/>
      <w:jc w:val="both"/>
    </w:pPr>
    <w:rPr>
      <w:rFonts w:ascii="Arial" w:eastAsia="Arial" w:hAnsi="Arial" w:cs="Arial"/>
      <w:bCs/>
      <w:color w:val="222222"/>
      <w:sz w:val="24"/>
      <w:szCs w:val="24"/>
    </w:rPr>
  </w:style>
  <w:style w:type="paragraph" w:styleId="Cabealho">
    <w:name w:val="header"/>
    <w:basedOn w:val="Normal"/>
    <w:link w:val="CabealhoChar"/>
    <w:uiPriority w:val="99"/>
    <w:unhideWhenUsed/>
    <w:rsid w:val="00B771A6"/>
    <w:pPr>
      <w:tabs>
        <w:tab w:val="center" w:pos="4252"/>
        <w:tab w:val="right" w:pos="8504"/>
      </w:tabs>
      <w:spacing w:after="0"/>
    </w:pPr>
  </w:style>
  <w:style w:type="character" w:customStyle="1" w:styleId="CabealhoChar">
    <w:name w:val="Cabeçalho Char"/>
    <w:basedOn w:val="Fontepargpadro"/>
    <w:link w:val="Cabealho"/>
    <w:uiPriority w:val="99"/>
    <w:rsid w:val="00B771A6"/>
  </w:style>
  <w:style w:type="character" w:customStyle="1" w:styleId="SemEspaamentoChar">
    <w:name w:val="Sem Espaçamento Char"/>
    <w:basedOn w:val="Fontepargpadro"/>
    <w:link w:val="SemEspaamento"/>
    <w:uiPriority w:val="1"/>
    <w:rsid w:val="0001306A"/>
    <w:rPr>
      <w:rFonts w:ascii="Arial" w:eastAsia="Arial" w:hAnsi="Arial" w:cs="Arial"/>
      <w:bCs/>
      <w:color w:val="222222"/>
      <w:sz w:val="24"/>
      <w:szCs w:val="24"/>
    </w:rPr>
  </w:style>
  <w:style w:type="paragraph" w:customStyle="1" w:styleId="Estilo2">
    <w:name w:val="Estilo2"/>
    <w:basedOn w:val="Normal"/>
    <w:rsid w:val="00B771A6"/>
    <w:pPr>
      <w:spacing w:after="120"/>
      <w:ind w:left="1134" w:right="1134"/>
      <w:jc w:val="both"/>
    </w:pPr>
    <w:rPr>
      <w:rFonts w:ascii="Arial" w:eastAsia="Times New Roman" w:hAnsi="Arial" w:cs="Times New Roman"/>
      <w:i/>
      <w:szCs w:val="20"/>
      <w:lang w:eastAsia="pt-BR"/>
    </w:rPr>
  </w:style>
  <w:style w:type="paragraph" w:customStyle="1" w:styleId="Default">
    <w:name w:val="Default"/>
    <w:rsid w:val="00B771A6"/>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Fontepargpadro"/>
    <w:uiPriority w:val="99"/>
    <w:unhideWhenUsed/>
    <w:rsid w:val="00B771A6"/>
    <w:rPr>
      <w:color w:val="0000FF" w:themeColor="hyperlink"/>
      <w:u w:val="single"/>
    </w:rPr>
  </w:style>
  <w:style w:type="paragraph" w:styleId="ndicedeilustraes">
    <w:name w:val="table of figures"/>
    <w:basedOn w:val="Normal"/>
    <w:next w:val="Normal"/>
    <w:uiPriority w:val="99"/>
    <w:unhideWhenUsed/>
    <w:rsid w:val="00B771A6"/>
    <w:pPr>
      <w:spacing w:after="0"/>
    </w:pPr>
    <w:rPr>
      <w:rFonts w:ascii="Times New Roman" w:eastAsia="Times New Roman" w:hAnsi="Times New Roman" w:cs="Times New Roman"/>
      <w:sz w:val="20"/>
      <w:szCs w:val="20"/>
      <w:lang w:eastAsia="pt-BR"/>
    </w:rPr>
  </w:style>
  <w:style w:type="paragraph" w:styleId="Sumrio1">
    <w:name w:val="toc 1"/>
    <w:basedOn w:val="Normal"/>
    <w:next w:val="Normal"/>
    <w:autoRedefine/>
    <w:uiPriority w:val="39"/>
    <w:qFormat/>
    <w:rsid w:val="009E6DAB"/>
    <w:pPr>
      <w:tabs>
        <w:tab w:val="right" w:leader="dot" w:pos="9062"/>
      </w:tabs>
      <w:spacing w:before="120" w:after="120" w:line="360" w:lineRule="auto"/>
      <w:jc w:val="both"/>
    </w:pPr>
    <w:rPr>
      <w:rFonts w:ascii="Arial" w:eastAsia="Times New Roman" w:hAnsi="Arial" w:cs="Arial"/>
      <w:b/>
      <w:bCs/>
      <w:caps/>
      <w:noProof/>
      <w:color w:val="0D0D0D" w:themeColor="text1" w:themeTint="F2"/>
      <w:sz w:val="24"/>
      <w:szCs w:val="24"/>
      <w:lang w:eastAsia="pt-BR"/>
    </w:rPr>
  </w:style>
  <w:style w:type="paragraph" w:styleId="Sumrio2">
    <w:name w:val="toc 2"/>
    <w:basedOn w:val="Normal"/>
    <w:next w:val="Normal"/>
    <w:autoRedefine/>
    <w:uiPriority w:val="39"/>
    <w:qFormat/>
    <w:rsid w:val="009E6DAB"/>
    <w:pPr>
      <w:tabs>
        <w:tab w:val="right" w:leader="dot" w:pos="9062"/>
      </w:tabs>
      <w:spacing w:after="0" w:line="360" w:lineRule="auto"/>
      <w:jc w:val="both"/>
    </w:pPr>
    <w:rPr>
      <w:rFonts w:ascii="Arial" w:eastAsia="Times New Roman" w:hAnsi="Arial" w:cs="Arial"/>
      <w:smallCaps/>
      <w:noProof/>
      <w:sz w:val="24"/>
      <w:szCs w:val="24"/>
      <w:lang w:eastAsia="pt-BR"/>
    </w:rPr>
  </w:style>
  <w:style w:type="paragraph" w:styleId="Sumrio3">
    <w:name w:val="toc 3"/>
    <w:basedOn w:val="Normal"/>
    <w:next w:val="Normal"/>
    <w:autoRedefine/>
    <w:uiPriority w:val="39"/>
    <w:qFormat/>
    <w:rsid w:val="00B771A6"/>
    <w:pPr>
      <w:tabs>
        <w:tab w:val="right" w:leader="dot" w:pos="9061"/>
      </w:tabs>
      <w:spacing w:after="0" w:line="360" w:lineRule="auto"/>
      <w:ind w:left="400"/>
      <w:jc w:val="both"/>
    </w:pPr>
    <w:rPr>
      <w:rFonts w:ascii="Arial" w:eastAsia="Times New Roman" w:hAnsi="Arial" w:cs="Arial"/>
      <w:iCs/>
      <w:noProof/>
      <w:sz w:val="24"/>
      <w:szCs w:val="24"/>
      <w:lang w:eastAsia="pt-BR"/>
    </w:rPr>
  </w:style>
  <w:style w:type="character" w:customStyle="1" w:styleId="Ttulo1Char">
    <w:name w:val="Título 1 Char"/>
    <w:basedOn w:val="Fontepargpadro"/>
    <w:link w:val="Ttulo1"/>
    <w:rsid w:val="00E93433"/>
    <w:rPr>
      <w:rFonts w:ascii="Arial" w:eastAsia="Arial" w:hAnsi="Arial" w:cs="Arial"/>
      <w:b/>
      <w:bCs/>
      <w:color w:val="000000" w:themeColor="text1"/>
      <w:sz w:val="24"/>
      <w:szCs w:val="24"/>
    </w:rPr>
  </w:style>
  <w:style w:type="character" w:customStyle="1" w:styleId="Ttulo2Char">
    <w:name w:val="Título 2 Char"/>
    <w:basedOn w:val="Fontepargpadro"/>
    <w:link w:val="Ttulo2"/>
    <w:uiPriority w:val="9"/>
    <w:rsid w:val="002A6C22"/>
    <w:rPr>
      <w:rFonts w:asciiTheme="majorHAnsi" w:eastAsiaTheme="majorEastAsia" w:hAnsiTheme="majorHAnsi" w:cstheme="majorBidi"/>
      <w:b/>
      <w:bCs/>
      <w:color w:val="4F81BD" w:themeColor="accent1"/>
      <w:sz w:val="26"/>
      <w:szCs w:val="26"/>
    </w:rPr>
  </w:style>
  <w:style w:type="character" w:customStyle="1" w:styleId="Ttulo3Char">
    <w:name w:val="Título 3 Char"/>
    <w:basedOn w:val="Fontepargpadro"/>
    <w:link w:val="Ttulo3"/>
    <w:uiPriority w:val="9"/>
    <w:rsid w:val="004A751D"/>
    <w:rPr>
      <w:rFonts w:asciiTheme="majorHAnsi" w:eastAsiaTheme="majorEastAsia" w:hAnsiTheme="majorHAnsi" w:cstheme="majorBidi"/>
      <w:b/>
      <w:bCs/>
      <w:color w:val="4F81BD" w:themeColor="accent1"/>
    </w:rPr>
  </w:style>
  <w:style w:type="character" w:styleId="Forte">
    <w:name w:val="Strong"/>
    <w:uiPriority w:val="22"/>
    <w:qFormat/>
    <w:rsid w:val="004A751D"/>
    <w:rPr>
      <w:b/>
      <w:bCs/>
    </w:rPr>
  </w:style>
  <w:style w:type="paragraph" w:styleId="Legenda">
    <w:name w:val="caption"/>
    <w:basedOn w:val="Normal"/>
    <w:next w:val="Normal"/>
    <w:link w:val="LegendaChar"/>
    <w:autoRedefine/>
    <w:unhideWhenUsed/>
    <w:qFormat/>
    <w:rsid w:val="00154C33"/>
    <w:pPr>
      <w:keepNext/>
      <w:spacing w:after="0" w:line="360" w:lineRule="auto"/>
      <w:jc w:val="center"/>
    </w:pPr>
    <w:rPr>
      <w:rFonts w:ascii="Arial" w:hAnsi="Arial" w:cs="Arial"/>
      <w:iCs/>
      <w:color w:val="000000" w:themeColor="text1"/>
      <w:sz w:val="24"/>
      <w:szCs w:val="24"/>
    </w:rPr>
  </w:style>
  <w:style w:type="character" w:customStyle="1" w:styleId="LegendaChar">
    <w:name w:val="Legenda Char"/>
    <w:basedOn w:val="Fontepargpadro"/>
    <w:link w:val="Legenda"/>
    <w:rsid w:val="00154C33"/>
    <w:rPr>
      <w:rFonts w:ascii="Arial" w:hAnsi="Arial" w:cs="Arial"/>
      <w:iCs/>
      <w:color w:val="000000" w:themeColor="text1"/>
      <w:sz w:val="24"/>
      <w:szCs w:val="24"/>
    </w:rPr>
  </w:style>
  <w:style w:type="character" w:styleId="Refdecomentrio">
    <w:name w:val="annotation reference"/>
    <w:rsid w:val="00FB1D33"/>
    <w:rPr>
      <w:sz w:val="16"/>
      <w:szCs w:val="16"/>
    </w:rPr>
  </w:style>
  <w:style w:type="paragraph" w:styleId="Textodecomentrio">
    <w:name w:val="annotation text"/>
    <w:basedOn w:val="Normal"/>
    <w:link w:val="TextodecomentrioChar"/>
    <w:rsid w:val="00FB1D33"/>
    <w:pPr>
      <w:spacing w:after="0"/>
    </w:pPr>
    <w:rPr>
      <w:rFonts w:ascii="Times New Roman" w:eastAsia="Times New Roman" w:hAnsi="Times New Roman" w:cs="Times New Roman"/>
      <w:sz w:val="20"/>
      <w:szCs w:val="20"/>
      <w:lang w:eastAsia="pt-BR"/>
    </w:rPr>
  </w:style>
  <w:style w:type="character" w:customStyle="1" w:styleId="TextodecomentrioChar">
    <w:name w:val="Texto de comentário Char"/>
    <w:basedOn w:val="Fontepargpadro"/>
    <w:link w:val="Textodecomentrio"/>
    <w:rsid w:val="00FB1D33"/>
    <w:rPr>
      <w:rFonts w:ascii="Times New Roman" w:eastAsia="Times New Roman" w:hAnsi="Times New Roman" w:cs="Times New Roman"/>
      <w:sz w:val="20"/>
      <w:szCs w:val="20"/>
      <w:lang w:eastAsia="pt-BR"/>
    </w:rPr>
  </w:style>
  <w:style w:type="paragraph" w:customStyle="1" w:styleId="Terceiro">
    <w:name w:val="Terceirão"/>
    <w:basedOn w:val="Ttulo3"/>
    <w:link w:val="TerceiroChar"/>
    <w:autoRedefine/>
    <w:qFormat/>
    <w:rsid w:val="00C831C9"/>
    <w:pPr>
      <w:keepNext w:val="0"/>
      <w:keepLines w:val="0"/>
      <w:spacing w:before="0"/>
      <w:contextualSpacing/>
      <w:jc w:val="both"/>
    </w:pPr>
    <w:rPr>
      <w:rFonts w:ascii="Arial" w:eastAsiaTheme="minorHAnsi" w:hAnsi="Arial" w:cs="Arial"/>
      <w:b w:val="0"/>
      <w:bCs w:val="0"/>
      <w:color w:val="auto"/>
      <w:sz w:val="24"/>
      <w:szCs w:val="24"/>
    </w:rPr>
  </w:style>
  <w:style w:type="character" w:customStyle="1" w:styleId="TerceiroChar">
    <w:name w:val="Terceirão Char"/>
    <w:basedOn w:val="SemEspaamentoChar"/>
    <w:link w:val="Terceiro"/>
    <w:rsid w:val="00C831C9"/>
    <w:rPr>
      <w:rFonts w:ascii="Arial" w:eastAsia="Arial" w:hAnsi="Arial" w:cs="Arial"/>
      <w:bCs w:val="0"/>
      <w:color w:val="000000" w:themeColor="text1"/>
      <w:sz w:val="24"/>
      <w:szCs w:val="24"/>
    </w:rPr>
  </w:style>
  <w:style w:type="paragraph" w:styleId="Rodap">
    <w:name w:val="footer"/>
    <w:basedOn w:val="Normal"/>
    <w:link w:val="RodapChar"/>
    <w:uiPriority w:val="99"/>
    <w:unhideWhenUsed/>
    <w:rsid w:val="003441C5"/>
    <w:pPr>
      <w:tabs>
        <w:tab w:val="center" w:pos="4252"/>
        <w:tab w:val="right" w:pos="8504"/>
      </w:tabs>
      <w:spacing w:after="0"/>
    </w:pPr>
  </w:style>
  <w:style w:type="character" w:customStyle="1" w:styleId="RodapChar">
    <w:name w:val="Rodapé Char"/>
    <w:basedOn w:val="Fontepargpadro"/>
    <w:link w:val="Rodap"/>
    <w:uiPriority w:val="99"/>
    <w:rsid w:val="003441C5"/>
  </w:style>
  <w:style w:type="paragraph" w:styleId="CabealhodoSumrio">
    <w:name w:val="TOC Heading"/>
    <w:basedOn w:val="Ttulo1"/>
    <w:next w:val="Normal"/>
    <w:uiPriority w:val="39"/>
    <w:unhideWhenUsed/>
    <w:qFormat/>
    <w:rsid w:val="00544957"/>
    <w:pPr>
      <w:spacing w:before="480" w:line="276" w:lineRule="auto"/>
      <w:jc w:val="left"/>
      <w:outlineLvl w:val="9"/>
    </w:pPr>
    <w:rPr>
      <w:rFonts w:asciiTheme="majorHAnsi" w:hAnsiTheme="majorHAnsi"/>
      <w:b w:val="0"/>
      <w:bCs w:val="0"/>
      <w:color w:val="365F91" w:themeColor="accent1" w:themeShade="BF"/>
      <w:lang w:eastAsia="pt-BR"/>
    </w:rPr>
  </w:style>
  <w:style w:type="character" w:customStyle="1" w:styleId="normaltextrun">
    <w:name w:val="normaltextrun"/>
    <w:basedOn w:val="Fontepargpadro"/>
    <w:rsid w:val="0074692E"/>
  </w:style>
  <w:style w:type="character" w:customStyle="1" w:styleId="eop">
    <w:name w:val="eop"/>
    <w:basedOn w:val="Fontepargpadro"/>
    <w:rsid w:val="0074692E"/>
  </w:style>
  <w:style w:type="paragraph" w:customStyle="1" w:styleId="paragraph">
    <w:name w:val="paragraph"/>
    <w:basedOn w:val="Normal"/>
    <w:rsid w:val="0074692E"/>
    <w:pPr>
      <w:spacing w:before="100" w:beforeAutospacing="1" w:after="100" w:afterAutospacing="1"/>
    </w:pPr>
    <w:rPr>
      <w:rFonts w:ascii="Times New Roman" w:eastAsia="Times New Roman" w:hAnsi="Times New Roman" w:cs="Times New Roman"/>
      <w:sz w:val="24"/>
      <w:szCs w:val="24"/>
      <w:lang w:eastAsia="pt-BR"/>
    </w:rPr>
  </w:style>
  <w:style w:type="paragraph" w:styleId="PargrafodaLista">
    <w:name w:val="List Paragraph"/>
    <w:basedOn w:val="Normal"/>
    <w:uiPriority w:val="34"/>
    <w:qFormat/>
    <w:rsid w:val="00D43E0F"/>
    <w:pPr>
      <w:ind w:left="720"/>
      <w:contextualSpacing/>
    </w:pPr>
  </w:style>
  <w:style w:type="character" w:styleId="nfase">
    <w:name w:val="Emphasis"/>
    <w:basedOn w:val="Fontepargpadro"/>
    <w:uiPriority w:val="20"/>
    <w:qFormat/>
    <w:rsid w:val="005049DA"/>
    <w:rPr>
      <w:i/>
      <w:iCs/>
    </w:rPr>
  </w:style>
  <w:style w:type="paragraph" w:styleId="NormalWeb">
    <w:name w:val="Normal (Web)"/>
    <w:basedOn w:val="Normal"/>
    <w:uiPriority w:val="99"/>
    <w:semiHidden/>
    <w:unhideWhenUsed/>
    <w:rsid w:val="00840B97"/>
    <w:pPr>
      <w:spacing w:before="100" w:beforeAutospacing="1" w:after="100" w:afterAutospacing="1"/>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829458">
      <w:bodyDiv w:val="1"/>
      <w:marLeft w:val="0"/>
      <w:marRight w:val="0"/>
      <w:marTop w:val="0"/>
      <w:marBottom w:val="0"/>
      <w:divBdr>
        <w:top w:val="none" w:sz="0" w:space="0" w:color="auto"/>
        <w:left w:val="none" w:sz="0" w:space="0" w:color="auto"/>
        <w:bottom w:val="none" w:sz="0" w:space="0" w:color="auto"/>
        <w:right w:val="none" w:sz="0" w:space="0" w:color="auto"/>
      </w:divBdr>
    </w:div>
    <w:div w:id="151021524">
      <w:bodyDiv w:val="1"/>
      <w:marLeft w:val="0"/>
      <w:marRight w:val="0"/>
      <w:marTop w:val="0"/>
      <w:marBottom w:val="0"/>
      <w:divBdr>
        <w:top w:val="none" w:sz="0" w:space="0" w:color="auto"/>
        <w:left w:val="none" w:sz="0" w:space="0" w:color="auto"/>
        <w:bottom w:val="none" w:sz="0" w:space="0" w:color="auto"/>
        <w:right w:val="none" w:sz="0" w:space="0" w:color="auto"/>
      </w:divBdr>
    </w:div>
    <w:div w:id="217208704">
      <w:bodyDiv w:val="1"/>
      <w:marLeft w:val="0"/>
      <w:marRight w:val="0"/>
      <w:marTop w:val="0"/>
      <w:marBottom w:val="0"/>
      <w:divBdr>
        <w:top w:val="none" w:sz="0" w:space="0" w:color="auto"/>
        <w:left w:val="none" w:sz="0" w:space="0" w:color="auto"/>
        <w:bottom w:val="none" w:sz="0" w:space="0" w:color="auto"/>
        <w:right w:val="none" w:sz="0" w:space="0" w:color="auto"/>
      </w:divBdr>
    </w:div>
    <w:div w:id="557478372">
      <w:bodyDiv w:val="1"/>
      <w:marLeft w:val="0"/>
      <w:marRight w:val="0"/>
      <w:marTop w:val="0"/>
      <w:marBottom w:val="0"/>
      <w:divBdr>
        <w:top w:val="none" w:sz="0" w:space="0" w:color="auto"/>
        <w:left w:val="none" w:sz="0" w:space="0" w:color="auto"/>
        <w:bottom w:val="none" w:sz="0" w:space="0" w:color="auto"/>
        <w:right w:val="none" w:sz="0" w:space="0" w:color="auto"/>
      </w:divBdr>
    </w:div>
    <w:div w:id="559950537">
      <w:bodyDiv w:val="1"/>
      <w:marLeft w:val="0"/>
      <w:marRight w:val="0"/>
      <w:marTop w:val="0"/>
      <w:marBottom w:val="0"/>
      <w:divBdr>
        <w:top w:val="none" w:sz="0" w:space="0" w:color="auto"/>
        <w:left w:val="none" w:sz="0" w:space="0" w:color="auto"/>
        <w:bottom w:val="none" w:sz="0" w:space="0" w:color="auto"/>
        <w:right w:val="none" w:sz="0" w:space="0" w:color="auto"/>
      </w:divBdr>
    </w:div>
    <w:div w:id="731119762">
      <w:bodyDiv w:val="1"/>
      <w:marLeft w:val="0"/>
      <w:marRight w:val="0"/>
      <w:marTop w:val="0"/>
      <w:marBottom w:val="0"/>
      <w:divBdr>
        <w:top w:val="none" w:sz="0" w:space="0" w:color="auto"/>
        <w:left w:val="none" w:sz="0" w:space="0" w:color="auto"/>
        <w:bottom w:val="none" w:sz="0" w:space="0" w:color="auto"/>
        <w:right w:val="none" w:sz="0" w:space="0" w:color="auto"/>
      </w:divBdr>
    </w:div>
    <w:div w:id="858741889">
      <w:bodyDiv w:val="1"/>
      <w:marLeft w:val="0"/>
      <w:marRight w:val="0"/>
      <w:marTop w:val="0"/>
      <w:marBottom w:val="0"/>
      <w:divBdr>
        <w:top w:val="none" w:sz="0" w:space="0" w:color="auto"/>
        <w:left w:val="none" w:sz="0" w:space="0" w:color="auto"/>
        <w:bottom w:val="none" w:sz="0" w:space="0" w:color="auto"/>
        <w:right w:val="none" w:sz="0" w:space="0" w:color="auto"/>
      </w:divBdr>
    </w:div>
    <w:div w:id="1225489652">
      <w:bodyDiv w:val="1"/>
      <w:marLeft w:val="0"/>
      <w:marRight w:val="0"/>
      <w:marTop w:val="0"/>
      <w:marBottom w:val="0"/>
      <w:divBdr>
        <w:top w:val="none" w:sz="0" w:space="0" w:color="auto"/>
        <w:left w:val="none" w:sz="0" w:space="0" w:color="auto"/>
        <w:bottom w:val="none" w:sz="0" w:space="0" w:color="auto"/>
        <w:right w:val="none" w:sz="0" w:space="0" w:color="auto"/>
      </w:divBdr>
    </w:div>
    <w:div w:id="1311986179">
      <w:bodyDiv w:val="1"/>
      <w:marLeft w:val="0"/>
      <w:marRight w:val="0"/>
      <w:marTop w:val="0"/>
      <w:marBottom w:val="0"/>
      <w:divBdr>
        <w:top w:val="none" w:sz="0" w:space="0" w:color="auto"/>
        <w:left w:val="none" w:sz="0" w:space="0" w:color="auto"/>
        <w:bottom w:val="none" w:sz="0" w:space="0" w:color="auto"/>
        <w:right w:val="none" w:sz="0" w:space="0" w:color="auto"/>
      </w:divBdr>
    </w:div>
    <w:div w:id="1320958320">
      <w:bodyDiv w:val="1"/>
      <w:marLeft w:val="0"/>
      <w:marRight w:val="0"/>
      <w:marTop w:val="0"/>
      <w:marBottom w:val="0"/>
      <w:divBdr>
        <w:top w:val="none" w:sz="0" w:space="0" w:color="auto"/>
        <w:left w:val="none" w:sz="0" w:space="0" w:color="auto"/>
        <w:bottom w:val="none" w:sz="0" w:space="0" w:color="auto"/>
        <w:right w:val="none" w:sz="0" w:space="0" w:color="auto"/>
      </w:divBdr>
    </w:div>
    <w:div w:id="1355768640">
      <w:bodyDiv w:val="1"/>
      <w:marLeft w:val="0"/>
      <w:marRight w:val="0"/>
      <w:marTop w:val="0"/>
      <w:marBottom w:val="0"/>
      <w:divBdr>
        <w:top w:val="none" w:sz="0" w:space="0" w:color="auto"/>
        <w:left w:val="none" w:sz="0" w:space="0" w:color="auto"/>
        <w:bottom w:val="none" w:sz="0" w:space="0" w:color="auto"/>
        <w:right w:val="none" w:sz="0" w:space="0" w:color="auto"/>
      </w:divBdr>
    </w:div>
    <w:div w:id="1421758539">
      <w:bodyDiv w:val="1"/>
      <w:marLeft w:val="0"/>
      <w:marRight w:val="0"/>
      <w:marTop w:val="0"/>
      <w:marBottom w:val="0"/>
      <w:divBdr>
        <w:top w:val="none" w:sz="0" w:space="0" w:color="auto"/>
        <w:left w:val="none" w:sz="0" w:space="0" w:color="auto"/>
        <w:bottom w:val="none" w:sz="0" w:space="0" w:color="auto"/>
        <w:right w:val="none" w:sz="0" w:space="0" w:color="auto"/>
      </w:divBdr>
    </w:div>
    <w:div w:id="1825975128">
      <w:bodyDiv w:val="1"/>
      <w:marLeft w:val="0"/>
      <w:marRight w:val="0"/>
      <w:marTop w:val="0"/>
      <w:marBottom w:val="0"/>
      <w:divBdr>
        <w:top w:val="none" w:sz="0" w:space="0" w:color="auto"/>
        <w:left w:val="none" w:sz="0" w:space="0" w:color="auto"/>
        <w:bottom w:val="none" w:sz="0" w:space="0" w:color="auto"/>
        <w:right w:val="none" w:sz="0" w:space="0" w:color="auto"/>
      </w:divBdr>
    </w:div>
    <w:div w:id="2047440682">
      <w:bodyDiv w:val="1"/>
      <w:marLeft w:val="0"/>
      <w:marRight w:val="0"/>
      <w:marTop w:val="0"/>
      <w:marBottom w:val="0"/>
      <w:divBdr>
        <w:top w:val="none" w:sz="0" w:space="0" w:color="auto"/>
        <w:left w:val="none" w:sz="0" w:space="0" w:color="auto"/>
        <w:bottom w:val="none" w:sz="0" w:space="0" w:color="auto"/>
        <w:right w:val="none" w:sz="0" w:space="0" w:color="auto"/>
      </w:divBdr>
    </w:div>
    <w:div w:id="2133858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yperlink" Target="file:///C:\Users\matjunio\Downloads\Modelo%20TCC%20(3).docx" TargetMode="External"/><Relationship Id="rId18" Type="http://schemas.openxmlformats.org/officeDocument/2006/relationships/hyperlink" Target="file:///C:\Users\matjunio\Downloads\Modelo%20TCC%20(3).docx" TargetMode="External"/><Relationship Id="rId26" Type="http://schemas.openxmlformats.org/officeDocument/2006/relationships/image" Target="media/image5.png"/><Relationship Id="rId39" Type="http://schemas.openxmlformats.org/officeDocument/2006/relationships/header" Target="header6.xml"/><Relationship Id="rId3" Type="http://schemas.openxmlformats.org/officeDocument/2006/relationships/styles" Target="styles.xml"/><Relationship Id="rId21" Type="http://schemas.openxmlformats.org/officeDocument/2006/relationships/hyperlink" Target="file:///C:\Users\matjunio\Downloads\Modelo%20TCC%20(3).docx" TargetMode="External"/><Relationship Id="rId34" Type="http://schemas.openxmlformats.org/officeDocument/2006/relationships/header" Target="header5.xml"/><Relationship Id="rId7" Type="http://schemas.openxmlformats.org/officeDocument/2006/relationships/endnotes" Target="endnotes.xml"/><Relationship Id="rId12" Type="http://schemas.openxmlformats.org/officeDocument/2006/relationships/hyperlink" Target="file:///C:\Users\matjunio\Downloads\Modelo%20TCC%20(3).docx" TargetMode="External"/><Relationship Id="rId17" Type="http://schemas.openxmlformats.org/officeDocument/2006/relationships/hyperlink" Target="file:///C:\Users\matjunio\Downloads\Modelo%20TCC%20(3).docx" TargetMode="External"/><Relationship Id="rId25" Type="http://schemas.openxmlformats.org/officeDocument/2006/relationships/image" Target="media/image4.png"/><Relationship Id="rId33" Type="http://schemas.openxmlformats.org/officeDocument/2006/relationships/image" Target="media/image9.png"/><Relationship Id="rId38"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hyperlink" Target="file:///C:\Users\matjunio\Downloads\Modelo%20TCC%20(3).docx" TargetMode="External"/><Relationship Id="rId20" Type="http://schemas.openxmlformats.org/officeDocument/2006/relationships/hyperlink" Target="file:///C:\Users\matjunio\Downloads\Modelo%20TCC%20(3).docx" TargetMode="External"/><Relationship Id="rId29" Type="http://schemas.openxmlformats.org/officeDocument/2006/relationships/header" Target="header2.xm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matjunio\Downloads\Modelo%20TCC%20(3).docx" TargetMode="External"/><Relationship Id="rId24" Type="http://schemas.openxmlformats.org/officeDocument/2006/relationships/image" Target="media/image3.jpeg"/><Relationship Id="rId32" Type="http://schemas.openxmlformats.org/officeDocument/2006/relationships/header" Target="header4.xml"/><Relationship Id="rId37" Type="http://schemas.openxmlformats.org/officeDocument/2006/relationships/image" Target="media/image12.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file:///C:\Users\matjunio\Downloads\Modelo%20TCC%20(3).docx" TargetMode="External"/><Relationship Id="rId23" Type="http://schemas.openxmlformats.org/officeDocument/2006/relationships/image" Target="media/image2.jpeg"/><Relationship Id="rId28" Type="http://schemas.openxmlformats.org/officeDocument/2006/relationships/image" Target="media/image7.png"/><Relationship Id="rId36" Type="http://schemas.openxmlformats.org/officeDocument/2006/relationships/image" Target="media/image11.jpeg"/><Relationship Id="rId10" Type="http://schemas.openxmlformats.org/officeDocument/2006/relationships/footer" Target="footer1.xml"/><Relationship Id="rId19" Type="http://schemas.openxmlformats.org/officeDocument/2006/relationships/hyperlink" Target="file:///C:\Users\matjunio\Downloads\Modelo%20TCC%20(3).docx" TargetMode="External"/><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file:///C:\Users\matjunio\Downloads\Modelo%20TCC%20(3).docx" TargetMode="External"/><Relationship Id="rId22" Type="http://schemas.openxmlformats.org/officeDocument/2006/relationships/footer" Target="footer2.xml"/><Relationship Id="rId27" Type="http://schemas.openxmlformats.org/officeDocument/2006/relationships/image" Target="media/image6.png"/><Relationship Id="rId30" Type="http://schemas.openxmlformats.org/officeDocument/2006/relationships/image" Target="media/image8.jpeg"/><Relationship Id="rId35" Type="http://schemas.openxmlformats.org/officeDocument/2006/relationships/image" Target="media/image10.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59A655-082E-4C1F-95DD-501E889941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44</Pages>
  <Words>8663</Words>
  <Characters>46786</Characters>
  <Application>Microsoft Office Word</Application>
  <DocSecurity>0</DocSecurity>
  <Lines>389</Lines>
  <Paragraphs>110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Douglas Muniz</dc:creator>
  <cp:lastModifiedBy>Junior, Mateus Pimentel</cp:lastModifiedBy>
  <cp:revision>14</cp:revision>
  <cp:lastPrinted>2021-12-12T13:26:00Z</cp:lastPrinted>
  <dcterms:created xsi:type="dcterms:W3CDTF">2021-12-12T13:38:00Z</dcterms:created>
  <dcterms:modified xsi:type="dcterms:W3CDTF">2021-12-12T14:20:00Z</dcterms:modified>
</cp:coreProperties>
</file>